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CFCF40" w14:textId="77777777" w:rsidR="008B48A6" w:rsidRPr="00EB14DA" w:rsidRDefault="008B48A6" w:rsidP="00BD162D">
      <w:pPr>
        <w:rPr>
          <w:b/>
          <w:sz w:val="32"/>
          <w:szCs w:val="32"/>
          <w:lang w:val="it-IT"/>
        </w:rPr>
      </w:pPr>
    </w:p>
    <w:p w14:paraId="26E8FF35" w14:textId="08BDB82A" w:rsidR="002B1F88" w:rsidRPr="00E2427E" w:rsidRDefault="007C744C" w:rsidP="002B1F88">
      <w:pPr>
        <w:pStyle w:val="Heading1"/>
        <w:jc w:val="center"/>
        <w:rPr>
          <w:rStyle w:val="BookTitle"/>
          <w:b/>
          <w:sz w:val="240"/>
          <w:szCs w:val="240"/>
        </w:rPr>
      </w:pPr>
      <w:r w:rsidRPr="007C744C">
        <w:rPr>
          <w:rStyle w:val="BookTitle"/>
          <w:sz w:val="260"/>
        </w:rPr>
        <w:t xml:space="preserve"> </w:t>
      </w:r>
      <w:r w:rsidR="00AA089B" w:rsidRPr="00E2427E">
        <w:rPr>
          <w:rStyle w:val="BookTitle"/>
          <w:b/>
          <w:sz w:val="240"/>
          <w:szCs w:val="240"/>
        </w:rPr>
        <w:t>Visor Venture</w:t>
      </w:r>
    </w:p>
    <w:p w14:paraId="65A3F2ED" w14:textId="758AEB93" w:rsidR="00695B40" w:rsidRPr="00EB14DA" w:rsidRDefault="00452DD1" w:rsidP="00417BE8">
      <w:pPr>
        <w:jc w:val="center"/>
        <w:rPr>
          <w:sz w:val="32"/>
          <w:szCs w:val="32"/>
        </w:rPr>
      </w:pPr>
      <w:r>
        <w:rPr>
          <w:noProof/>
          <w:sz w:val="32"/>
          <w:szCs w:val="32"/>
        </w:rPr>
        <mc:AlternateContent>
          <mc:Choice Requires="wps">
            <w:drawing>
              <wp:anchor distT="0" distB="0" distL="114300" distR="114300" simplePos="0" relativeHeight="251663360" behindDoc="0" locked="0" layoutInCell="1" allowOverlap="1" wp14:anchorId="6D7C4AA7" wp14:editId="64132BB7">
                <wp:simplePos x="0" y="0"/>
                <wp:positionH relativeFrom="column">
                  <wp:posOffset>667385</wp:posOffset>
                </wp:positionH>
                <wp:positionV relativeFrom="paragraph">
                  <wp:posOffset>2256832</wp:posOffset>
                </wp:positionV>
                <wp:extent cx="5379609" cy="500584"/>
                <wp:effectExtent l="0" t="0" r="5715" b="0"/>
                <wp:wrapNone/>
                <wp:docPr id="3" name="Rectangle 3"/>
                <wp:cNvGraphicFramePr/>
                <a:graphic xmlns:a="http://schemas.openxmlformats.org/drawingml/2006/main">
                  <a:graphicData uri="http://schemas.microsoft.com/office/word/2010/wordprocessingShape">
                    <wps:wsp>
                      <wps:cNvSpPr/>
                      <wps:spPr>
                        <a:xfrm>
                          <a:off x="0" y="0"/>
                          <a:ext cx="5379609" cy="500584"/>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2582D7" id="Rectangle 3" o:spid="_x0000_s1026" style="position:absolute;margin-left:52.55pt;margin-top:177.7pt;width:423.6pt;height:39.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" fillcolor="white [3201]" stroked="f" strokeweight="2pt"/>
            </w:pict>
          </mc:Fallback>
        </mc:AlternateContent>
      </w:r>
      <w:r w:rsidR="00AA089B" w:rsidRPr="00AA089B">
        <w:rPr>
          <w:noProof/>
          <w:sz w:val="32"/>
          <w:szCs w:val="32"/>
        </w:rPr>
        <w:drawing>
          <wp:inline distT="0" distB="0" distL="0" distR="0" wp14:anchorId="6C0DA15E" wp14:editId="62023C64">
            <wp:extent cx="6480810" cy="31610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80810" cy="3161030"/>
                    </a:xfrm>
                    <a:prstGeom prst="rect">
                      <a:avLst/>
                    </a:prstGeom>
                  </pic:spPr>
                </pic:pic>
              </a:graphicData>
            </a:graphic>
          </wp:inline>
        </w:drawing>
      </w:r>
    </w:p>
    <w:p w14:paraId="5DAB54AC" w14:textId="77777777" w:rsidR="008B48A6" w:rsidRPr="00EB14DA" w:rsidRDefault="008B48A6" w:rsidP="00417BE8">
      <w:pPr>
        <w:jc w:val="center"/>
        <w:rPr>
          <w:sz w:val="32"/>
          <w:szCs w:val="32"/>
        </w:rPr>
      </w:pPr>
    </w:p>
    <w:p w14:paraId="10DC3DE1" w14:textId="77777777" w:rsidR="008B48A6" w:rsidRPr="00EB14DA" w:rsidRDefault="008B48A6" w:rsidP="00417BE8">
      <w:pPr>
        <w:jc w:val="center"/>
        <w:rPr>
          <w:b/>
          <w:sz w:val="32"/>
          <w:szCs w:val="32"/>
        </w:rPr>
      </w:pPr>
      <w:r w:rsidRPr="00EB14DA">
        <w:rPr>
          <w:b/>
          <w:sz w:val="32"/>
          <w:szCs w:val="32"/>
        </w:rPr>
        <w:t>List of Participants</w:t>
      </w:r>
    </w:p>
    <w:p w14:paraId="6C3E89B9" w14:textId="77777777" w:rsidR="008B48A6" w:rsidRPr="00EB14DA" w:rsidRDefault="008B48A6" w:rsidP="008B48A6">
      <w:pPr>
        <w:jc w:val="both"/>
        <w:rPr>
          <w:b/>
          <w:sz w:val="32"/>
          <w:szCs w:val="32"/>
        </w:rPr>
      </w:pPr>
    </w:p>
    <w:tbl>
      <w:tblPr>
        <w:tblStyle w:val="TableGrid"/>
        <w:tblW w:w="0" w:type="auto"/>
        <w:tblInd w:w="108" w:type="dxa"/>
        <w:tblLook w:val="04A0" w:firstRow="1" w:lastRow="0" w:firstColumn="1" w:lastColumn="0" w:noHBand="0" w:noVBand="1"/>
      </w:tblPr>
      <w:tblGrid>
        <w:gridCol w:w="2730"/>
        <w:gridCol w:w="3507"/>
        <w:gridCol w:w="3828"/>
      </w:tblGrid>
      <w:tr w:rsidR="008B48A6" w:rsidRPr="00EB14DA" w14:paraId="34047CB9" w14:textId="77777777" w:rsidTr="00417BE8">
        <w:tc>
          <w:tcPr>
            <w:tcW w:w="2730" w:type="dxa"/>
          </w:tcPr>
          <w:p w14:paraId="363665C2" w14:textId="77777777" w:rsidR="008B48A6" w:rsidRPr="00EB14DA" w:rsidRDefault="008B48A6" w:rsidP="008B48A6">
            <w:pPr>
              <w:jc w:val="both"/>
              <w:rPr>
                <w:b/>
                <w:szCs w:val="32"/>
              </w:rPr>
            </w:pPr>
            <w:r w:rsidRPr="00EB14DA">
              <w:rPr>
                <w:b/>
                <w:szCs w:val="32"/>
              </w:rPr>
              <w:t>Participant No</w:t>
            </w:r>
          </w:p>
        </w:tc>
        <w:tc>
          <w:tcPr>
            <w:tcW w:w="3507" w:type="dxa"/>
          </w:tcPr>
          <w:p w14:paraId="5FEA9E83" w14:textId="77777777" w:rsidR="008B48A6" w:rsidRPr="00EB14DA" w:rsidRDefault="008B48A6" w:rsidP="008B48A6">
            <w:pPr>
              <w:jc w:val="both"/>
              <w:rPr>
                <w:b/>
                <w:szCs w:val="32"/>
              </w:rPr>
            </w:pPr>
            <w:r w:rsidRPr="00EB14DA">
              <w:rPr>
                <w:b/>
                <w:szCs w:val="32"/>
              </w:rPr>
              <w:t>Participant Organisation Name</w:t>
            </w:r>
          </w:p>
        </w:tc>
        <w:tc>
          <w:tcPr>
            <w:tcW w:w="3828" w:type="dxa"/>
          </w:tcPr>
          <w:p w14:paraId="46CFFC07" w14:textId="77777777" w:rsidR="008B48A6" w:rsidRPr="00EB14DA" w:rsidRDefault="008B48A6" w:rsidP="008B48A6">
            <w:pPr>
              <w:jc w:val="both"/>
              <w:rPr>
                <w:b/>
                <w:szCs w:val="32"/>
              </w:rPr>
            </w:pPr>
            <w:r w:rsidRPr="00EB14DA">
              <w:rPr>
                <w:b/>
                <w:szCs w:val="32"/>
              </w:rPr>
              <w:t>Country</w:t>
            </w:r>
          </w:p>
        </w:tc>
      </w:tr>
      <w:tr w:rsidR="003D77A6" w:rsidRPr="00EB14DA" w14:paraId="7810A21D" w14:textId="77777777" w:rsidTr="00417BE8">
        <w:tc>
          <w:tcPr>
            <w:tcW w:w="2730" w:type="dxa"/>
          </w:tcPr>
          <w:p w14:paraId="5EED4749" w14:textId="10A652E1" w:rsidR="003D77A6" w:rsidRPr="00E2427E" w:rsidRDefault="003D77A6" w:rsidP="008B48A6">
            <w:pPr>
              <w:jc w:val="both"/>
            </w:pPr>
            <w:r w:rsidRPr="00E2427E">
              <w:t xml:space="preserve">1: </w:t>
            </w:r>
            <w:r w:rsidR="00F7011F">
              <w:t>VV</w:t>
            </w:r>
            <w:r w:rsidRPr="00E2427E">
              <w:t xml:space="preserve"> (Coordinator)</w:t>
            </w:r>
          </w:p>
        </w:tc>
        <w:tc>
          <w:tcPr>
            <w:tcW w:w="3507" w:type="dxa"/>
          </w:tcPr>
          <w:p w14:paraId="4FD4A88A" w14:textId="4365FB98" w:rsidR="003D77A6" w:rsidRPr="00E2427E" w:rsidRDefault="00F7011F" w:rsidP="008B48A6">
            <w:pPr>
              <w:jc w:val="both"/>
            </w:pPr>
            <w:r>
              <w:t>V-SQUARE</w:t>
            </w:r>
            <w:r w:rsidR="00216A2A">
              <w:t xml:space="preserve"> (JADS)</w:t>
            </w:r>
          </w:p>
        </w:tc>
        <w:tc>
          <w:tcPr>
            <w:tcW w:w="3828" w:type="dxa"/>
          </w:tcPr>
          <w:p w14:paraId="2C529AFD" w14:textId="49B9A246" w:rsidR="003D77A6" w:rsidRPr="00E2427E" w:rsidRDefault="00AA089B" w:rsidP="008B48A6">
            <w:pPr>
              <w:jc w:val="both"/>
            </w:pPr>
            <w:r w:rsidRPr="00E2427E">
              <w:t>The Netherlands</w:t>
            </w:r>
          </w:p>
        </w:tc>
      </w:tr>
      <w:tr w:rsidR="003D77A6" w:rsidRPr="00EB14DA" w14:paraId="4DCD1CF9" w14:textId="77777777" w:rsidTr="001B7117">
        <w:tc>
          <w:tcPr>
            <w:tcW w:w="2730" w:type="dxa"/>
          </w:tcPr>
          <w:p w14:paraId="7B292132" w14:textId="6BAC41CA" w:rsidR="003D77A6" w:rsidRPr="00E2427E" w:rsidRDefault="003D77A6" w:rsidP="001B7117">
            <w:pPr>
              <w:jc w:val="both"/>
            </w:pPr>
            <w:r w:rsidRPr="00E2427E">
              <w:t xml:space="preserve">2: </w:t>
            </w:r>
            <w:proofErr w:type="spellStart"/>
            <w:r w:rsidR="00F37B16">
              <w:t>Cntrl</w:t>
            </w:r>
            <w:proofErr w:type="spellEnd"/>
          </w:p>
        </w:tc>
        <w:tc>
          <w:tcPr>
            <w:tcW w:w="3507" w:type="dxa"/>
          </w:tcPr>
          <w:p w14:paraId="73EB8567" w14:textId="147DB7DF" w:rsidR="003D77A6" w:rsidRPr="00E2427E" w:rsidRDefault="00F37B16" w:rsidP="001B7117">
            <w:pPr>
              <w:jc w:val="both"/>
            </w:pPr>
            <w:r>
              <w:t>Control</w:t>
            </w:r>
          </w:p>
        </w:tc>
        <w:tc>
          <w:tcPr>
            <w:tcW w:w="3828" w:type="dxa"/>
          </w:tcPr>
          <w:p w14:paraId="2D69C591" w14:textId="27486458" w:rsidR="003D77A6" w:rsidRPr="00E2427E" w:rsidRDefault="00AA089B" w:rsidP="001B7117">
            <w:pPr>
              <w:jc w:val="both"/>
            </w:pPr>
            <w:r w:rsidRPr="00E2427E">
              <w:t>The Netherlands</w:t>
            </w:r>
          </w:p>
        </w:tc>
      </w:tr>
      <w:tr w:rsidR="003D77A6" w:rsidRPr="00EB14DA" w14:paraId="7D83D030" w14:textId="77777777" w:rsidTr="003D77A6">
        <w:trPr>
          <w:trHeight w:val="277"/>
        </w:trPr>
        <w:tc>
          <w:tcPr>
            <w:tcW w:w="2730" w:type="dxa"/>
          </w:tcPr>
          <w:p w14:paraId="17D871C1" w14:textId="5E332C83" w:rsidR="003D77A6" w:rsidRPr="00E2427E" w:rsidRDefault="003D77A6" w:rsidP="007C744C">
            <w:pPr>
              <w:jc w:val="both"/>
            </w:pPr>
            <w:r w:rsidRPr="00E2427E">
              <w:t xml:space="preserve">3: </w:t>
            </w:r>
            <w:r w:rsidR="00E2427E" w:rsidRPr="00E2427E">
              <w:t>HSG</w:t>
            </w:r>
          </w:p>
        </w:tc>
        <w:tc>
          <w:tcPr>
            <w:tcW w:w="3507" w:type="dxa"/>
          </w:tcPr>
          <w:p w14:paraId="6590BE92" w14:textId="17ED6D46" w:rsidR="003D77A6" w:rsidRPr="00E2427E" w:rsidRDefault="00E2427E" w:rsidP="008B48A6">
            <w:pPr>
              <w:jc w:val="both"/>
            </w:pPr>
            <w:r w:rsidRPr="00E2427E">
              <w:t>Holland Security Group</w:t>
            </w:r>
          </w:p>
        </w:tc>
        <w:tc>
          <w:tcPr>
            <w:tcW w:w="3828" w:type="dxa"/>
          </w:tcPr>
          <w:p w14:paraId="7CEBCF7C" w14:textId="565C8DD8" w:rsidR="003D77A6" w:rsidRPr="00E2427E" w:rsidRDefault="00AA089B" w:rsidP="008B48A6">
            <w:pPr>
              <w:jc w:val="both"/>
            </w:pPr>
            <w:r w:rsidRPr="00E2427E">
              <w:t>The Netherlands</w:t>
            </w:r>
          </w:p>
        </w:tc>
      </w:tr>
    </w:tbl>
    <w:p w14:paraId="21988738" w14:textId="6715366C" w:rsidR="008B48A6" w:rsidRPr="00182846" w:rsidRDefault="008B48A6">
      <w:pPr>
        <w:rPr>
          <w:sz w:val="22"/>
          <w:szCs w:val="22"/>
        </w:rPr>
      </w:pPr>
      <w:r w:rsidRPr="00EB14DA">
        <w:rPr>
          <w:sz w:val="32"/>
          <w:szCs w:val="32"/>
        </w:rPr>
        <w:br w:type="page"/>
      </w:r>
    </w:p>
    <w:p w14:paraId="49DA7662" w14:textId="40C8F34D" w:rsidR="00407B40" w:rsidRPr="002F126D" w:rsidRDefault="00407B40" w:rsidP="008B48A6">
      <w:pPr>
        <w:jc w:val="both"/>
        <w:rPr>
          <w:b/>
          <w:i/>
          <w:sz w:val="28"/>
          <w:szCs w:val="28"/>
        </w:rPr>
      </w:pPr>
      <w:r w:rsidRPr="00182846">
        <w:rPr>
          <w:b/>
          <w:i/>
          <w:sz w:val="22"/>
          <w:szCs w:val="22"/>
        </w:rPr>
        <w:lastRenderedPageBreak/>
        <w:t>1.</w:t>
      </w:r>
      <w:r w:rsidRPr="002F126D">
        <w:rPr>
          <w:b/>
          <w:i/>
          <w:sz w:val="28"/>
          <w:szCs w:val="28"/>
        </w:rPr>
        <w:t xml:space="preserve"> </w:t>
      </w:r>
      <w:r w:rsidR="00182846" w:rsidRPr="00182846">
        <w:rPr>
          <w:b/>
          <w:i/>
          <w:sz w:val="22"/>
          <w:szCs w:val="22"/>
        </w:rPr>
        <w:t>EXCELLENCE</w:t>
      </w:r>
    </w:p>
    <w:p w14:paraId="763DBB4A" w14:textId="51577273" w:rsidR="00A673AD" w:rsidRPr="002F126D" w:rsidRDefault="00A673AD" w:rsidP="00A673AD">
      <w:pPr>
        <w:pStyle w:val="ListParagraph"/>
        <w:numPr>
          <w:ilvl w:val="1"/>
          <w:numId w:val="1"/>
        </w:numPr>
        <w:jc w:val="both"/>
        <w:rPr>
          <w:rFonts w:ascii="Times New Roman" w:hAnsi="Times New Roman" w:cs="Times New Roman"/>
          <w:b/>
          <w:i/>
          <w:sz w:val="22"/>
          <w:szCs w:val="22"/>
        </w:rPr>
      </w:pPr>
      <w:r w:rsidRPr="002F126D">
        <w:rPr>
          <w:rFonts w:ascii="Times New Roman" w:hAnsi="Times New Roman" w:cs="Times New Roman"/>
          <w:b/>
          <w:i/>
          <w:sz w:val="22"/>
          <w:szCs w:val="22"/>
        </w:rPr>
        <w:t>Objectives</w:t>
      </w:r>
    </w:p>
    <w:p w14:paraId="5466D64F" w14:textId="6FA42287" w:rsidR="002463FE" w:rsidRDefault="002463FE" w:rsidP="002463FE">
      <w:pPr>
        <w:pStyle w:val="ListParagraph"/>
        <w:numPr>
          <w:ilvl w:val="2"/>
          <w:numId w:val="1"/>
        </w:numPr>
        <w:jc w:val="both"/>
        <w:rPr>
          <w:rFonts w:ascii="Times New Roman" w:hAnsi="Times New Roman" w:cs="Times New Roman"/>
          <w:b/>
          <w:i/>
          <w:sz w:val="22"/>
          <w:szCs w:val="22"/>
        </w:rPr>
      </w:pPr>
      <w:r w:rsidRPr="002F126D">
        <w:rPr>
          <w:rFonts w:ascii="Times New Roman" w:hAnsi="Times New Roman" w:cs="Times New Roman"/>
          <w:b/>
          <w:i/>
          <w:sz w:val="22"/>
          <w:szCs w:val="22"/>
        </w:rPr>
        <w:t>Motivation and Scope</w:t>
      </w:r>
    </w:p>
    <w:p w14:paraId="7936DC07" w14:textId="77777777" w:rsidR="00CD34BE" w:rsidRDefault="00CD34BE" w:rsidP="00CD34BE">
      <w:pPr>
        <w:jc w:val="both"/>
        <w:rPr>
          <w:b/>
          <w:sz w:val="22"/>
          <w:szCs w:val="22"/>
        </w:rPr>
      </w:pPr>
    </w:p>
    <w:p w14:paraId="126FB8AF" w14:textId="30B70B3C" w:rsidR="00CD34BE" w:rsidRPr="00CD34BE" w:rsidRDefault="00CD34BE" w:rsidP="00CD34BE">
      <w:pPr>
        <w:jc w:val="both"/>
        <w:rPr>
          <w:b/>
          <w:sz w:val="22"/>
          <w:szCs w:val="22"/>
        </w:rPr>
      </w:pPr>
      <w:r w:rsidRPr="00CD34BE">
        <w:rPr>
          <w:b/>
          <w:sz w:val="22"/>
          <w:szCs w:val="22"/>
        </w:rPr>
        <w:t>On a normal day there is about 262 megabytes of data traffic per square kilometer. On a festival day that rises to 33,000 megabytes / km.</w:t>
      </w:r>
      <w:r w:rsidRPr="00CD34BE">
        <w:rPr>
          <w:b/>
          <w:sz w:val="22"/>
          <w:szCs w:val="22"/>
          <w:vertAlign w:val="superscript"/>
        </w:rPr>
        <w:footnoteReference w:id="1"/>
      </w:r>
    </w:p>
    <w:p w14:paraId="54C43222" w14:textId="77777777" w:rsidR="00CD34BE" w:rsidRDefault="00CD34BE" w:rsidP="00CD34BE">
      <w:pPr>
        <w:jc w:val="both"/>
        <w:rPr>
          <w:sz w:val="22"/>
          <w:szCs w:val="22"/>
        </w:rPr>
      </w:pPr>
    </w:p>
    <w:p w14:paraId="7D2107AF" w14:textId="024E0C65" w:rsidR="00CD34BE" w:rsidRDefault="00CD34BE" w:rsidP="00CD34BE">
      <w:pPr>
        <w:jc w:val="both"/>
        <w:rPr>
          <w:sz w:val="22"/>
          <w:szCs w:val="22"/>
        </w:rPr>
      </w:pPr>
      <w:commentRangeStart w:id="0"/>
      <w:r w:rsidRPr="00CD34BE">
        <w:rPr>
          <w:sz w:val="22"/>
          <w:szCs w:val="22"/>
        </w:rPr>
        <w:t>Our public life de facto largely takes place in the public spaces</w:t>
      </w:r>
      <w:r>
        <w:rPr>
          <w:sz w:val="22"/>
          <w:szCs w:val="22"/>
        </w:rPr>
        <w:t xml:space="preserve">, </w:t>
      </w:r>
      <w:r w:rsidRPr="00CD34BE">
        <w:rPr>
          <w:sz w:val="22"/>
          <w:szCs w:val="22"/>
        </w:rPr>
        <w:t>usually in the open air</w:t>
      </w:r>
      <w:r w:rsidR="008341CF">
        <w:rPr>
          <w:sz w:val="22"/>
          <w:szCs w:val="22"/>
        </w:rPr>
        <w:t xml:space="preserve"> </w:t>
      </w:r>
      <w:r w:rsidRPr="00CD34BE">
        <w:rPr>
          <w:sz w:val="22"/>
          <w:szCs w:val="22"/>
          <w:vertAlign w:val="superscript"/>
        </w:rPr>
        <w:footnoteReference w:id="2"/>
      </w:r>
      <w:r w:rsidRPr="00CD34BE">
        <w:rPr>
          <w:sz w:val="22"/>
          <w:szCs w:val="22"/>
        </w:rPr>
        <w:t xml:space="preserve">. This implies that public spaces should </w:t>
      </w:r>
      <w:r w:rsidRPr="00CD34BE">
        <w:rPr>
          <w:b/>
          <w:sz w:val="22"/>
          <w:szCs w:val="22"/>
        </w:rPr>
        <w:t>allow citizens to be themselves without unsolicited interference from others</w:t>
      </w:r>
      <w:r w:rsidRPr="00CD34BE">
        <w:rPr>
          <w:sz w:val="22"/>
          <w:szCs w:val="22"/>
        </w:rPr>
        <w:t>. An important feature of the public spaces is that they are usually multifunctional, and as such are used for summer / winter events, including music festivals, public holidays, markets, and so on.</w:t>
      </w:r>
    </w:p>
    <w:p w14:paraId="22AF726D" w14:textId="73CACB05" w:rsidR="00CD34BE" w:rsidRPr="00CD34BE" w:rsidRDefault="00CD34BE" w:rsidP="00CD34BE">
      <w:pPr>
        <w:jc w:val="both"/>
        <w:rPr>
          <w:sz w:val="22"/>
          <w:szCs w:val="22"/>
        </w:rPr>
      </w:pPr>
      <w:r w:rsidRPr="00CD34BE">
        <w:rPr>
          <w:sz w:val="22"/>
          <w:szCs w:val="22"/>
        </w:rPr>
        <w:t>Every year an abundance of large and small events (&gt;1000) take place in such public spaces in the Netherlands</w:t>
      </w:r>
      <w:r>
        <w:rPr>
          <w:sz w:val="22"/>
          <w:szCs w:val="22"/>
        </w:rPr>
        <w:t xml:space="preserve">, and in the </w:t>
      </w:r>
      <w:r w:rsidRPr="00CD34BE">
        <w:rPr>
          <w:sz w:val="22"/>
          <w:szCs w:val="22"/>
          <w:u w:val="single"/>
        </w:rPr>
        <w:t>EU at large</w:t>
      </w:r>
      <w:r w:rsidRPr="00CD34BE">
        <w:rPr>
          <w:sz w:val="22"/>
          <w:szCs w:val="22"/>
        </w:rPr>
        <w:t xml:space="preserve">. </w:t>
      </w:r>
      <w:r w:rsidR="008341CF">
        <w:rPr>
          <w:sz w:val="22"/>
          <w:szCs w:val="22"/>
        </w:rPr>
        <w:t xml:space="preserve">Typically, these events take place in </w:t>
      </w:r>
      <w:r w:rsidR="008341CF" w:rsidRPr="008341CF">
        <w:rPr>
          <w:b/>
          <w:sz w:val="22"/>
          <w:szCs w:val="22"/>
        </w:rPr>
        <w:t>miniature cities</w:t>
      </w:r>
      <w:r w:rsidR="008341CF">
        <w:rPr>
          <w:sz w:val="22"/>
          <w:szCs w:val="22"/>
        </w:rPr>
        <w:t xml:space="preserve">, revolving around stages, with their own infrastructure. </w:t>
      </w:r>
      <w:r w:rsidRPr="00CD34BE">
        <w:rPr>
          <w:sz w:val="22"/>
          <w:szCs w:val="22"/>
        </w:rPr>
        <w:t>It is not uncommon for dangerous situations to occur at these events, sometimes resulting in fatal incidents.</w:t>
      </w:r>
      <w:r>
        <w:rPr>
          <w:sz w:val="22"/>
          <w:szCs w:val="22"/>
        </w:rPr>
        <w:t xml:space="preserve"> </w:t>
      </w:r>
      <w:r w:rsidRPr="00CD34BE">
        <w:rPr>
          <w:sz w:val="22"/>
          <w:szCs w:val="22"/>
        </w:rPr>
        <w:t xml:space="preserve">Safety and security play a crucial role in </w:t>
      </w:r>
      <w:r w:rsidR="008341CF">
        <w:rPr>
          <w:sz w:val="22"/>
          <w:szCs w:val="22"/>
        </w:rPr>
        <w:t>such</w:t>
      </w:r>
      <w:r w:rsidRPr="00CD34BE">
        <w:rPr>
          <w:sz w:val="22"/>
          <w:szCs w:val="22"/>
        </w:rPr>
        <w:t xml:space="preserve"> spaces given the massive influx of people, as well as, terrorist threats, noise, crime, riots, harassment, pollution, environmental crimes, fires, undesirable social behavior, looting, public drunkenness, dehydration, drug incidents, bacterial infections, and a multitude of other dangers that </w:t>
      </w:r>
      <w:r>
        <w:rPr>
          <w:sz w:val="22"/>
          <w:szCs w:val="22"/>
        </w:rPr>
        <w:t>seriously impede</w:t>
      </w:r>
      <w:r w:rsidRPr="00CD34BE">
        <w:rPr>
          <w:sz w:val="22"/>
          <w:szCs w:val="22"/>
        </w:rPr>
        <w:t xml:space="preserve"> the quality of life.</w:t>
      </w:r>
    </w:p>
    <w:p w14:paraId="5C1820FB" w14:textId="163E9B67" w:rsidR="00CD34BE" w:rsidRDefault="00CD34BE" w:rsidP="00CD34BE">
      <w:pPr>
        <w:jc w:val="both"/>
        <w:rPr>
          <w:sz w:val="22"/>
          <w:szCs w:val="22"/>
        </w:rPr>
      </w:pPr>
      <w:r w:rsidRPr="00CD34BE">
        <w:rPr>
          <w:sz w:val="22"/>
          <w:szCs w:val="22"/>
        </w:rPr>
        <w:t xml:space="preserve">Public order and safety in public areas is generally guaranteed by an integrated approach of organizers, municipalities, law enforcement officers (including private security services), fire brigades and emergency medical services, including first aid. A wide range of instruments is used by these </w:t>
      </w:r>
      <w:r w:rsidRPr="00216A2A">
        <w:rPr>
          <w:b/>
          <w:sz w:val="22"/>
          <w:szCs w:val="22"/>
        </w:rPr>
        <w:t>chain partners</w:t>
      </w:r>
      <w:r w:rsidRPr="00CD34BE">
        <w:rPr>
          <w:sz w:val="22"/>
          <w:szCs w:val="22"/>
          <w:vertAlign w:val="superscript"/>
        </w:rPr>
        <w:footnoteReference w:id="3"/>
      </w:r>
      <w:r w:rsidRPr="00CD34BE">
        <w:rPr>
          <w:sz w:val="22"/>
          <w:szCs w:val="22"/>
        </w:rPr>
        <w:t xml:space="preserve">, including drawing up scenarios, crowd management, </w:t>
      </w:r>
      <w:r w:rsidR="00216A2A">
        <w:rPr>
          <w:sz w:val="22"/>
          <w:szCs w:val="22"/>
        </w:rPr>
        <w:t xml:space="preserve">surveillance, </w:t>
      </w:r>
      <w:r w:rsidRPr="00CD34BE">
        <w:rPr>
          <w:sz w:val="22"/>
          <w:szCs w:val="22"/>
        </w:rPr>
        <w:t>risk analyzes for foreseen and unforeseen threats, event permits, briefing, and</w:t>
      </w:r>
      <w:r w:rsidR="00216A2A">
        <w:rPr>
          <w:sz w:val="22"/>
          <w:szCs w:val="22"/>
        </w:rPr>
        <w:t>,</w:t>
      </w:r>
      <w:r w:rsidRPr="00CD34BE">
        <w:rPr>
          <w:sz w:val="22"/>
          <w:szCs w:val="22"/>
        </w:rPr>
        <w:t xml:space="preserve"> investigation.</w:t>
      </w:r>
      <w:r w:rsidR="00216A2A">
        <w:rPr>
          <w:sz w:val="22"/>
          <w:szCs w:val="22"/>
        </w:rPr>
        <w:t xml:space="preserve"> </w:t>
      </w:r>
      <w:r w:rsidRPr="00CD34BE">
        <w:rPr>
          <w:sz w:val="22"/>
          <w:szCs w:val="22"/>
        </w:rPr>
        <w:t xml:space="preserve">Although such approaches do have a positive impact on supervision and enforcement in public areas, it can be concluded at the same time </w:t>
      </w:r>
      <w:r w:rsidRPr="00216A2A">
        <w:rPr>
          <w:sz w:val="22"/>
          <w:szCs w:val="22"/>
          <w:u w:val="single"/>
        </w:rPr>
        <w:t>that much can still be improved</w:t>
      </w:r>
      <w:r w:rsidRPr="00CD34BE">
        <w:rPr>
          <w:sz w:val="22"/>
          <w:szCs w:val="22"/>
        </w:rPr>
        <w:t>.</w:t>
      </w:r>
    </w:p>
    <w:p w14:paraId="6326F17A" w14:textId="53A0A753" w:rsidR="00CD34BE" w:rsidRPr="00CD34BE" w:rsidRDefault="00CD34BE" w:rsidP="00CD34BE">
      <w:pPr>
        <w:jc w:val="both"/>
        <w:rPr>
          <w:b/>
          <w:sz w:val="22"/>
          <w:szCs w:val="22"/>
        </w:rPr>
      </w:pPr>
      <w:r w:rsidRPr="00CD34BE">
        <w:rPr>
          <w:b/>
          <w:sz w:val="22"/>
          <w:szCs w:val="22"/>
        </w:rPr>
        <w:t>The smarter collection and use of data, interpretation from the operation, as well as the more sophisticated collaboration based on data and interpretation, seems potentially a decisive weapon in the fight against disorder and insecurity in public spaces.</w:t>
      </w:r>
    </w:p>
    <w:p w14:paraId="11BE77A2" w14:textId="252108CB" w:rsidR="00CD34BE" w:rsidRDefault="00CD34BE" w:rsidP="00CD34BE">
      <w:pPr>
        <w:jc w:val="both"/>
        <w:rPr>
          <w:sz w:val="22"/>
          <w:szCs w:val="22"/>
        </w:rPr>
      </w:pPr>
      <w:r w:rsidRPr="00CD34BE">
        <w:rPr>
          <w:sz w:val="22"/>
          <w:szCs w:val="22"/>
        </w:rPr>
        <w:t>Several studies</w:t>
      </w:r>
      <w:r w:rsidRPr="00CD34BE">
        <w:rPr>
          <w:sz w:val="22"/>
          <w:szCs w:val="22"/>
          <w:vertAlign w:val="superscript"/>
        </w:rPr>
        <w:footnoteReference w:id="4"/>
      </w:r>
      <w:r w:rsidRPr="00CD34BE">
        <w:rPr>
          <w:sz w:val="22"/>
          <w:szCs w:val="22"/>
          <w:vertAlign w:val="superscript"/>
        </w:rPr>
        <w:t>,</w:t>
      </w:r>
      <w:r w:rsidRPr="00CD34BE">
        <w:rPr>
          <w:sz w:val="22"/>
          <w:szCs w:val="22"/>
          <w:vertAlign w:val="superscript"/>
        </w:rPr>
        <w:footnoteReference w:id="5"/>
      </w:r>
      <w:r w:rsidRPr="00CD34BE">
        <w:rPr>
          <w:sz w:val="22"/>
          <w:szCs w:val="22"/>
        </w:rPr>
        <w:t xml:space="preserve"> have shown that better exploitation of open- and closed data on can be of decisive importance in monitoring security at major festivals and events. Live dangers can be detected through live monitoring of shared messages. Calamities around violence, drug and alcohol use can for examples be battled in this way.</w:t>
      </w:r>
      <w:r>
        <w:rPr>
          <w:sz w:val="22"/>
          <w:szCs w:val="22"/>
        </w:rPr>
        <w:t xml:space="preserve"> </w:t>
      </w:r>
      <w:r w:rsidRPr="00CD34BE">
        <w:rPr>
          <w:sz w:val="22"/>
          <w:szCs w:val="22"/>
        </w:rPr>
        <w:t xml:space="preserve">Other studies have focused on using GPS data for better crowd control. In </w:t>
      </w:r>
      <w:ins w:id="1" w:author="Microsoft Office User" w:date="2019-08-20T11:00:00Z">
        <w:r w:rsidR="00F34178">
          <w:rPr>
            <w:sz w:val="22"/>
            <w:szCs w:val="22"/>
          </w:rPr>
          <w:t>previous research</w:t>
        </w:r>
      </w:ins>
      <w:r w:rsidRPr="00CD34BE">
        <w:rPr>
          <w:sz w:val="22"/>
          <w:szCs w:val="22"/>
          <w:vertAlign w:val="superscript"/>
        </w:rPr>
        <w:footnoteReference w:id="6"/>
      </w:r>
      <w:r w:rsidRPr="00CD34BE">
        <w:rPr>
          <w:sz w:val="22"/>
          <w:szCs w:val="22"/>
        </w:rPr>
        <w:t xml:space="preserve">, the research results are presented to a cloud-based platform that uses GPS data for crowd management and has been deployed in 14 events in England, Switzerland and the Netherlands, including the coronation of King Willem-Alexander. In recent research </w:t>
      </w:r>
      <w:r w:rsidRPr="00CD34BE">
        <w:rPr>
          <w:sz w:val="22"/>
          <w:szCs w:val="22"/>
          <w:vertAlign w:val="superscript"/>
        </w:rPr>
        <w:footnoteReference w:id="7"/>
      </w:r>
      <w:r w:rsidRPr="00CD34BE">
        <w:rPr>
          <w:sz w:val="22"/>
          <w:szCs w:val="22"/>
          <w:vertAlign w:val="superscript"/>
        </w:rPr>
        <w:t>,</w:t>
      </w:r>
      <w:r w:rsidRPr="00CD34BE">
        <w:rPr>
          <w:sz w:val="22"/>
          <w:szCs w:val="22"/>
          <w:vertAlign w:val="superscript"/>
        </w:rPr>
        <w:footnoteReference w:id="8"/>
      </w:r>
      <w:r w:rsidRPr="00CD34BE">
        <w:rPr>
          <w:sz w:val="22"/>
          <w:szCs w:val="22"/>
        </w:rPr>
        <w:t>, attention is also paid to the privacy considerations of such technology.</w:t>
      </w:r>
      <w:r>
        <w:rPr>
          <w:sz w:val="22"/>
          <w:szCs w:val="22"/>
        </w:rPr>
        <w:t xml:space="preserve"> </w:t>
      </w:r>
      <w:r w:rsidRPr="00CD34BE">
        <w:rPr>
          <w:sz w:val="22"/>
          <w:szCs w:val="22"/>
        </w:rPr>
        <w:t xml:space="preserve">Another important technological development is the use of augmented aka mixed reality (AR / MR), through "smart" glasses such as the Google Glass, the HoloLens, </w:t>
      </w:r>
      <w:proofErr w:type="spellStart"/>
      <w:r w:rsidRPr="00CD34BE">
        <w:rPr>
          <w:sz w:val="22"/>
          <w:szCs w:val="22"/>
        </w:rPr>
        <w:t>Vuzix</w:t>
      </w:r>
      <w:proofErr w:type="spellEnd"/>
      <w:r w:rsidRPr="00CD34BE">
        <w:rPr>
          <w:sz w:val="22"/>
          <w:szCs w:val="22"/>
        </w:rPr>
        <w:t xml:space="preserve"> and Oculus Rift in the live identification of objects, animals and people.</w:t>
      </w:r>
    </w:p>
    <w:p w14:paraId="022F4B2E" w14:textId="5215DDF0" w:rsidR="00CD34BE" w:rsidRPr="00CD34BE" w:rsidRDefault="00CD34BE" w:rsidP="00CD34BE">
      <w:pPr>
        <w:jc w:val="both"/>
        <w:rPr>
          <w:sz w:val="22"/>
          <w:szCs w:val="22"/>
        </w:rPr>
      </w:pPr>
      <w:r w:rsidRPr="00CD34BE">
        <w:rPr>
          <w:sz w:val="22"/>
          <w:szCs w:val="22"/>
        </w:rPr>
        <w:t>Augmented reality is already being used to gather real-time intelligence during raids, training, surveillance, and patrols as reported by the FBI</w:t>
      </w:r>
      <w:r w:rsidRPr="00CD34BE">
        <w:rPr>
          <w:sz w:val="22"/>
          <w:szCs w:val="22"/>
          <w:vertAlign w:val="superscript"/>
        </w:rPr>
        <w:footnoteReference w:id="9"/>
      </w:r>
      <w:r w:rsidRPr="00CD34BE">
        <w:rPr>
          <w:sz w:val="22"/>
          <w:szCs w:val="22"/>
        </w:rPr>
        <w:t>. For example, two experiments with augmented reality are presented in which the Dutch police use them for forensic research in, among other things, a simulated XTC laboratory</w:t>
      </w:r>
      <w:r w:rsidRPr="00CD34BE">
        <w:rPr>
          <w:sz w:val="22"/>
          <w:szCs w:val="22"/>
          <w:vertAlign w:val="superscript"/>
        </w:rPr>
        <w:footnoteReference w:id="10"/>
      </w:r>
      <w:r w:rsidRPr="00CD34BE">
        <w:rPr>
          <w:sz w:val="22"/>
          <w:szCs w:val="22"/>
        </w:rPr>
        <w:t>.</w:t>
      </w:r>
      <w:r>
        <w:rPr>
          <w:sz w:val="22"/>
          <w:szCs w:val="22"/>
        </w:rPr>
        <w:t xml:space="preserve"> </w:t>
      </w:r>
      <w:r w:rsidRPr="00CD34BE">
        <w:rPr>
          <w:sz w:val="22"/>
          <w:szCs w:val="22"/>
        </w:rPr>
        <w:t>In such data-driven, AR-centric initiatives, privacy and data security generally play a decisive role. In the meantime, not only international research has been carried out - see for example</w:t>
      </w:r>
      <w:r w:rsidRPr="00CD34BE">
        <w:rPr>
          <w:sz w:val="22"/>
          <w:szCs w:val="22"/>
          <w:vertAlign w:val="superscript"/>
        </w:rPr>
        <w:footnoteReference w:id="11"/>
      </w:r>
      <w:r w:rsidRPr="00CD34BE">
        <w:rPr>
          <w:sz w:val="22"/>
          <w:szCs w:val="22"/>
        </w:rPr>
        <w:t xml:space="preserve"> - but also in practice experience has been gained, for example in the de-escalate experiments that have been conducted in the busiest and most lively night-life area of the municipality of Eindhoven- </w:t>
      </w:r>
      <w:proofErr w:type="spellStart"/>
      <w:r w:rsidRPr="00CD34BE">
        <w:rPr>
          <w:sz w:val="22"/>
          <w:szCs w:val="22"/>
        </w:rPr>
        <w:t>stratumseind</w:t>
      </w:r>
      <w:proofErr w:type="spellEnd"/>
      <w:del w:id="2" w:author="Microsoft Office User" w:date="2019-08-20T11:00:00Z">
        <w:r w:rsidRPr="00CD34BE" w:rsidDel="00F34178">
          <w:rPr>
            <w:sz w:val="22"/>
            <w:szCs w:val="22"/>
          </w:rPr>
          <w:delText xml:space="preserve"> </w:delText>
        </w:r>
      </w:del>
      <w:r w:rsidRPr="00CD34BE">
        <w:rPr>
          <w:sz w:val="22"/>
          <w:szCs w:val="22"/>
          <w:vertAlign w:val="superscript"/>
        </w:rPr>
        <w:footnoteReference w:id="12"/>
      </w:r>
      <w:r w:rsidRPr="00CD34BE">
        <w:rPr>
          <w:sz w:val="22"/>
          <w:szCs w:val="22"/>
        </w:rPr>
        <w:t>.</w:t>
      </w:r>
    </w:p>
    <w:p w14:paraId="6B63C44D" w14:textId="02EDE2CC" w:rsidR="00CD34BE" w:rsidRPr="00CD34BE" w:rsidRDefault="00CD34BE" w:rsidP="00CD34BE">
      <w:pPr>
        <w:jc w:val="both"/>
        <w:rPr>
          <w:b/>
          <w:i/>
          <w:sz w:val="22"/>
          <w:szCs w:val="22"/>
        </w:rPr>
      </w:pPr>
      <w:r w:rsidRPr="00CD34BE">
        <w:rPr>
          <w:b/>
          <w:i/>
          <w:sz w:val="22"/>
          <w:szCs w:val="22"/>
        </w:rPr>
        <w:t xml:space="preserve">What is lacking to date, however, is a </w:t>
      </w:r>
      <w:r>
        <w:rPr>
          <w:b/>
          <w:i/>
          <w:sz w:val="22"/>
          <w:szCs w:val="22"/>
        </w:rPr>
        <w:t>robust</w:t>
      </w:r>
      <w:commentRangeEnd w:id="0"/>
      <w:r w:rsidR="00F34178">
        <w:rPr>
          <w:rStyle w:val="CommentReference"/>
        </w:rPr>
        <w:commentReference w:id="0"/>
      </w:r>
      <w:commentRangeStart w:id="3"/>
      <w:r>
        <w:rPr>
          <w:b/>
          <w:i/>
          <w:sz w:val="22"/>
          <w:szCs w:val="22"/>
        </w:rPr>
        <w:t xml:space="preserve">, integrated, customizable platform and associated well-tested “cookbook” approach that allow to combine and leverage the above-mentioned technologies, and enable </w:t>
      </w:r>
      <w:r>
        <w:rPr>
          <w:b/>
          <w:i/>
          <w:sz w:val="22"/>
          <w:szCs w:val="22"/>
        </w:rPr>
        <w:lastRenderedPageBreak/>
        <w:t>triangulation of diverse data sources and technologies, and inject them with state-of-the-art artificial intelligence to provide real-time risk analysis and deep, actionable insights.</w:t>
      </w:r>
      <w:commentRangeEnd w:id="3"/>
      <w:r w:rsidR="00F34178">
        <w:rPr>
          <w:rStyle w:val="CommentReference"/>
        </w:rPr>
        <w:commentReference w:id="3"/>
      </w:r>
    </w:p>
    <w:p w14:paraId="20B24924" w14:textId="740A5BCD" w:rsidR="00CD34BE" w:rsidRPr="005878F5" w:rsidRDefault="005878F5" w:rsidP="00E2427E">
      <w:pPr>
        <w:jc w:val="both"/>
        <w:rPr>
          <w:sz w:val="22"/>
          <w:szCs w:val="22"/>
        </w:rPr>
      </w:pPr>
      <w:r w:rsidRPr="005878F5">
        <w:rPr>
          <w:sz w:val="22"/>
          <w:szCs w:val="22"/>
        </w:rPr>
        <w:t xml:space="preserve">What is more, </w:t>
      </w:r>
      <w:r>
        <w:rPr>
          <w:sz w:val="22"/>
          <w:szCs w:val="22"/>
        </w:rPr>
        <w:t xml:space="preserve">the safety and security sector </w:t>
      </w:r>
      <w:r w:rsidRPr="005878F5">
        <w:rPr>
          <w:sz w:val="22"/>
          <w:szCs w:val="22"/>
        </w:rPr>
        <w:t xml:space="preserve">in the EU </w:t>
      </w:r>
      <w:r>
        <w:rPr>
          <w:sz w:val="22"/>
          <w:szCs w:val="22"/>
        </w:rPr>
        <w:t xml:space="preserve">has been frantically </w:t>
      </w:r>
      <w:r w:rsidRPr="005878F5">
        <w:rPr>
          <w:sz w:val="22"/>
          <w:szCs w:val="22"/>
        </w:rPr>
        <w:t xml:space="preserve">developing </w:t>
      </w:r>
      <w:r>
        <w:rPr>
          <w:sz w:val="22"/>
          <w:szCs w:val="22"/>
        </w:rPr>
        <w:t>technologies</w:t>
      </w:r>
      <w:r w:rsidRPr="005878F5">
        <w:rPr>
          <w:sz w:val="22"/>
          <w:szCs w:val="22"/>
        </w:rPr>
        <w:t xml:space="preserve"> such as </w:t>
      </w:r>
      <w:r>
        <w:rPr>
          <w:sz w:val="22"/>
          <w:szCs w:val="22"/>
        </w:rPr>
        <w:t>drones</w:t>
      </w:r>
      <w:r w:rsidRPr="005878F5">
        <w:rPr>
          <w:sz w:val="22"/>
          <w:szCs w:val="22"/>
        </w:rPr>
        <w:t xml:space="preserve"> </w:t>
      </w:r>
      <w:r>
        <w:rPr>
          <w:sz w:val="22"/>
          <w:szCs w:val="22"/>
        </w:rPr>
        <w:t>and smart fences</w:t>
      </w:r>
      <w:r w:rsidRPr="005878F5">
        <w:rPr>
          <w:sz w:val="22"/>
          <w:szCs w:val="22"/>
        </w:rPr>
        <w:t xml:space="preserve">, that is, </w:t>
      </w:r>
      <w:r>
        <w:rPr>
          <w:sz w:val="22"/>
          <w:szCs w:val="22"/>
        </w:rPr>
        <w:t>providing security and safety techniques and solutions and platforms</w:t>
      </w:r>
      <w:r w:rsidRPr="005878F5">
        <w:rPr>
          <w:sz w:val="22"/>
          <w:szCs w:val="22"/>
        </w:rPr>
        <w:t>, from project to project</w:t>
      </w:r>
      <w:r>
        <w:rPr>
          <w:sz w:val="22"/>
          <w:szCs w:val="22"/>
        </w:rPr>
        <w:t xml:space="preserve">, in a highly isolated and </w:t>
      </w:r>
      <w:proofErr w:type="spellStart"/>
      <w:r w:rsidRPr="00216A2A">
        <w:rPr>
          <w:b/>
          <w:sz w:val="22"/>
          <w:szCs w:val="22"/>
        </w:rPr>
        <w:t>stovepiped</w:t>
      </w:r>
      <w:proofErr w:type="spellEnd"/>
      <w:r>
        <w:rPr>
          <w:sz w:val="22"/>
          <w:szCs w:val="22"/>
        </w:rPr>
        <w:t xml:space="preserve"> manner</w:t>
      </w:r>
      <w:ins w:id="4" w:author="Microsoft Office User" w:date="2019-08-20T11:03:00Z">
        <w:r w:rsidR="00F34178">
          <w:rPr>
            <w:sz w:val="22"/>
            <w:szCs w:val="22"/>
          </w:rPr>
          <w:t>;</w:t>
        </w:r>
      </w:ins>
      <w:r>
        <w:rPr>
          <w:sz w:val="22"/>
          <w:szCs w:val="22"/>
        </w:rPr>
        <w:t xml:space="preserve"> th</w:t>
      </w:r>
      <w:ins w:id="5" w:author="Microsoft Office User" w:date="2019-08-20T11:03:00Z">
        <w:r w:rsidR="00F34178">
          <w:rPr>
            <w:sz w:val="22"/>
            <w:szCs w:val="22"/>
          </w:rPr>
          <w:t>is</w:t>
        </w:r>
      </w:ins>
      <w:del w:id="6" w:author="Microsoft Office User" w:date="2019-08-20T11:03:00Z">
        <w:r w:rsidDel="00F34178">
          <w:rPr>
            <w:sz w:val="22"/>
            <w:szCs w:val="22"/>
          </w:rPr>
          <w:delText>at</w:delText>
        </w:r>
      </w:del>
      <w:r>
        <w:rPr>
          <w:sz w:val="22"/>
          <w:szCs w:val="22"/>
        </w:rPr>
        <w:t xml:space="preserve"> </w:t>
      </w:r>
      <w:r w:rsidR="00216A2A">
        <w:rPr>
          <w:sz w:val="22"/>
          <w:szCs w:val="22"/>
        </w:rPr>
        <w:t>inhibits</w:t>
      </w:r>
      <w:r>
        <w:rPr>
          <w:sz w:val="22"/>
          <w:szCs w:val="22"/>
        </w:rPr>
        <w:t xml:space="preserve"> </w:t>
      </w:r>
      <w:r w:rsidRPr="00216A2A">
        <w:rPr>
          <w:b/>
          <w:sz w:val="22"/>
          <w:szCs w:val="22"/>
        </w:rPr>
        <w:t>reuse</w:t>
      </w:r>
      <w:r>
        <w:rPr>
          <w:sz w:val="22"/>
          <w:szCs w:val="22"/>
        </w:rPr>
        <w:t xml:space="preserve"> over projects and </w:t>
      </w:r>
      <w:del w:id="7" w:author="Microsoft Office User" w:date="2019-08-20T11:03:00Z">
        <w:r w:rsidDel="00F34178">
          <w:rPr>
            <w:sz w:val="22"/>
            <w:szCs w:val="22"/>
          </w:rPr>
          <w:delText xml:space="preserve">inhibits </w:delText>
        </w:r>
      </w:del>
      <w:ins w:id="8" w:author="Microsoft Office User" w:date="2019-08-20T11:03:00Z">
        <w:r w:rsidR="00F34178">
          <w:rPr>
            <w:sz w:val="22"/>
            <w:szCs w:val="22"/>
          </w:rPr>
          <w:t>thus</w:t>
        </w:r>
        <w:r w:rsidR="00F34178">
          <w:rPr>
            <w:sz w:val="22"/>
            <w:szCs w:val="22"/>
          </w:rPr>
          <w:t xml:space="preserve"> </w:t>
        </w:r>
      </w:ins>
      <w:r>
        <w:rPr>
          <w:sz w:val="22"/>
          <w:szCs w:val="22"/>
        </w:rPr>
        <w:t>interoperability</w:t>
      </w:r>
      <w:ins w:id="9" w:author="Microsoft Office User" w:date="2019-08-20T11:03:00Z">
        <w:r w:rsidR="00F34178">
          <w:rPr>
            <w:sz w:val="22"/>
            <w:szCs w:val="22"/>
          </w:rPr>
          <w:t xml:space="preserve"> as well as general solutions’ sustainability</w:t>
        </w:r>
      </w:ins>
      <w:r>
        <w:rPr>
          <w:sz w:val="22"/>
          <w:szCs w:val="22"/>
        </w:rPr>
        <w:t>. In this way, such</w:t>
      </w:r>
      <w:r w:rsidRPr="005878F5">
        <w:rPr>
          <w:sz w:val="22"/>
          <w:szCs w:val="22"/>
        </w:rPr>
        <w:t xml:space="preserve"> </w:t>
      </w:r>
      <w:r>
        <w:rPr>
          <w:sz w:val="22"/>
          <w:szCs w:val="22"/>
        </w:rPr>
        <w:t>safety and security services</w:t>
      </w:r>
      <w:r w:rsidRPr="005878F5">
        <w:rPr>
          <w:sz w:val="22"/>
          <w:szCs w:val="22"/>
        </w:rPr>
        <w:t xml:space="preserve"> are spiraling out of control, rather than becoming a </w:t>
      </w:r>
      <w:r>
        <w:rPr>
          <w:sz w:val="22"/>
          <w:szCs w:val="22"/>
        </w:rPr>
        <w:t xml:space="preserve">true </w:t>
      </w:r>
      <w:r w:rsidRPr="005878F5">
        <w:rPr>
          <w:sz w:val="22"/>
          <w:szCs w:val="22"/>
        </w:rPr>
        <w:t>business opportunity</w:t>
      </w:r>
      <w:r>
        <w:rPr>
          <w:sz w:val="22"/>
          <w:szCs w:val="22"/>
        </w:rPr>
        <w:t xml:space="preserve"> with an easy-to-customize generic backbone</w:t>
      </w:r>
      <w:r w:rsidR="00216A2A">
        <w:rPr>
          <w:sz w:val="22"/>
          <w:szCs w:val="22"/>
        </w:rPr>
        <w:t xml:space="preserve"> based on common best practices</w:t>
      </w:r>
      <w:r w:rsidRPr="005878F5">
        <w:rPr>
          <w:sz w:val="22"/>
          <w:szCs w:val="22"/>
        </w:rPr>
        <w:t>.</w:t>
      </w:r>
    </w:p>
    <w:p w14:paraId="64A650ED" w14:textId="77777777" w:rsidR="00CD34BE" w:rsidRDefault="00CD34BE" w:rsidP="00E2427E">
      <w:pPr>
        <w:jc w:val="both"/>
        <w:rPr>
          <w:b/>
          <w:i/>
          <w:sz w:val="22"/>
          <w:szCs w:val="22"/>
        </w:rPr>
      </w:pPr>
    </w:p>
    <w:p w14:paraId="06CD7DA6" w14:textId="72ACA797" w:rsidR="00E2427E" w:rsidRPr="00E2427E" w:rsidRDefault="00E2427E" w:rsidP="00E2427E">
      <w:pPr>
        <w:jc w:val="both"/>
        <w:rPr>
          <w:b/>
          <w:i/>
          <w:sz w:val="22"/>
          <w:szCs w:val="22"/>
        </w:rPr>
      </w:pPr>
      <w:r>
        <w:rPr>
          <w:b/>
          <w:i/>
          <w:sz w:val="22"/>
          <w:szCs w:val="22"/>
        </w:rPr>
        <w:t>….</w:t>
      </w:r>
    </w:p>
    <w:p w14:paraId="64477830" w14:textId="42FBB676" w:rsidR="00E2427E" w:rsidRDefault="000C5635" w:rsidP="00CD67DA">
      <w:pPr>
        <w:shd w:val="clear" w:color="auto" w:fill="C6D9F1" w:themeFill="text2" w:themeFillTint="33"/>
        <w:jc w:val="both"/>
        <w:rPr>
          <w:sz w:val="22"/>
          <w:szCs w:val="22"/>
        </w:rPr>
      </w:pPr>
      <w:r w:rsidRPr="00CD67DA">
        <w:rPr>
          <w:sz w:val="22"/>
          <w:szCs w:val="22"/>
        </w:rPr>
        <w:t xml:space="preserve">The purpose of the </w:t>
      </w:r>
      <w:r w:rsidR="00E2427E">
        <w:rPr>
          <w:b/>
          <w:sz w:val="22"/>
          <w:szCs w:val="22"/>
        </w:rPr>
        <w:t>V^2</w:t>
      </w:r>
      <w:r w:rsidRPr="00CD67DA">
        <w:rPr>
          <w:sz w:val="22"/>
          <w:szCs w:val="22"/>
        </w:rPr>
        <w:t xml:space="preserve"> project is</w:t>
      </w:r>
      <w:r w:rsidR="00F247C5" w:rsidRPr="00CD67DA">
        <w:rPr>
          <w:sz w:val="22"/>
          <w:szCs w:val="22"/>
        </w:rPr>
        <w:t>, with</w:t>
      </w:r>
      <w:r w:rsidR="00CD67DA" w:rsidRPr="00CD67DA">
        <w:rPr>
          <w:sz w:val="22"/>
          <w:szCs w:val="22"/>
        </w:rPr>
        <w:t>in the scope of</w:t>
      </w:r>
      <w:r w:rsidR="00F247C5" w:rsidRPr="00CD67DA">
        <w:rPr>
          <w:sz w:val="22"/>
          <w:szCs w:val="22"/>
        </w:rPr>
        <w:t xml:space="preserve"> this </w:t>
      </w:r>
      <w:r w:rsidR="00CD67DA">
        <w:rPr>
          <w:sz w:val="22"/>
          <w:szCs w:val="22"/>
        </w:rPr>
        <w:t>SME Instrument</w:t>
      </w:r>
      <w:r w:rsidR="00F247C5" w:rsidRPr="00CD67DA">
        <w:rPr>
          <w:sz w:val="22"/>
          <w:szCs w:val="22"/>
        </w:rPr>
        <w:t>,</w:t>
      </w:r>
      <w:r w:rsidRPr="00CD67DA">
        <w:rPr>
          <w:sz w:val="22"/>
          <w:szCs w:val="22"/>
        </w:rPr>
        <w:t xml:space="preserve"> to </w:t>
      </w:r>
      <w:r w:rsidRPr="00CD67DA">
        <w:rPr>
          <w:b/>
          <w:sz w:val="22"/>
          <w:szCs w:val="22"/>
        </w:rPr>
        <w:t>seize</w:t>
      </w:r>
      <w:r w:rsidR="009321D9" w:rsidRPr="00CD67DA">
        <w:rPr>
          <w:b/>
          <w:sz w:val="22"/>
          <w:szCs w:val="22"/>
        </w:rPr>
        <w:t xml:space="preserve"> and explore</w:t>
      </w:r>
      <w:r w:rsidRPr="00CD67DA">
        <w:rPr>
          <w:b/>
          <w:sz w:val="22"/>
          <w:szCs w:val="22"/>
        </w:rPr>
        <w:t xml:space="preserve"> the business opportunity</w:t>
      </w:r>
      <w:r w:rsidRPr="00CD67DA">
        <w:rPr>
          <w:sz w:val="22"/>
          <w:szCs w:val="22"/>
        </w:rPr>
        <w:t xml:space="preserve"> of </w:t>
      </w:r>
      <w:r w:rsidR="00E2427E">
        <w:rPr>
          <w:sz w:val="22"/>
          <w:szCs w:val="22"/>
        </w:rPr>
        <w:t xml:space="preserve">improving safety and security during </w:t>
      </w:r>
      <w:r w:rsidR="00E8432A">
        <w:rPr>
          <w:sz w:val="22"/>
          <w:szCs w:val="22"/>
        </w:rPr>
        <w:t xml:space="preserve">smart </w:t>
      </w:r>
      <w:r w:rsidR="00E2427E">
        <w:rPr>
          <w:sz w:val="22"/>
          <w:szCs w:val="22"/>
        </w:rPr>
        <w:t xml:space="preserve">events, including, but not restricted to </w:t>
      </w:r>
      <w:r w:rsidR="00E8432A">
        <w:rPr>
          <w:sz w:val="22"/>
          <w:szCs w:val="22"/>
        </w:rPr>
        <w:t xml:space="preserve">fairs and </w:t>
      </w:r>
      <w:r w:rsidR="00E2427E">
        <w:rPr>
          <w:sz w:val="22"/>
          <w:szCs w:val="22"/>
        </w:rPr>
        <w:t>festivals, e.g., music and sport</w:t>
      </w:r>
      <w:r w:rsidR="00E8432A">
        <w:rPr>
          <w:sz w:val="22"/>
          <w:szCs w:val="22"/>
        </w:rPr>
        <w:t xml:space="preserve"> festivals</w:t>
      </w:r>
      <w:r w:rsidR="009321D9" w:rsidRPr="00CD67DA">
        <w:rPr>
          <w:sz w:val="22"/>
          <w:szCs w:val="22"/>
        </w:rPr>
        <w:t xml:space="preserve">. </w:t>
      </w:r>
    </w:p>
    <w:p w14:paraId="76C73DA5" w14:textId="77777777" w:rsidR="00E2427E" w:rsidRDefault="00E2427E" w:rsidP="00CD67DA">
      <w:pPr>
        <w:shd w:val="clear" w:color="auto" w:fill="C6D9F1" w:themeFill="text2" w:themeFillTint="33"/>
        <w:jc w:val="both"/>
        <w:rPr>
          <w:b/>
          <w:sz w:val="22"/>
          <w:szCs w:val="22"/>
        </w:rPr>
      </w:pPr>
    </w:p>
    <w:p w14:paraId="29D40E6C" w14:textId="18E237B5" w:rsidR="000C5635" w:rsidRPr="00EB14DA" w:rsidRDefault="00383CDB" w:rsidP="00CD67DA">
      <w:pPr>
        <w:shd w:val="clear" w:color="auto" w:fill="C6D9F1" w:themeFill="text2" w:themeFillTint="33"/>
        <w:jc w:val="both"/>
        <w:rPr>
          <w:b/>
          <w:sz w:val="22"/>
          <w:szCs w:val="22"/>
        </w:rPr>
      </w:pPr>
      <w:r>
        <w:rPr>
          <w:b/>
          <w:sz w:val="22"/>
          <w:szCs w:val="22"/>
        </w:rPr>
        <w:t xml:space="preserve">V2 </w:t>
      </w:r>
      <w:r w:rsidR="009321D9" w:rsidRPr="00CD67DA">
        <w:rPr>
          <w:b/>
          <w:sz w:val="22"/>
          <w:szCs w:val="22"/>
        </w:rPr>
        <w:t xml:space="preserve">will excel by offering a technical and business plan to </w:t>
      </w:r>
      <w:r w:rsidR="00B56057">
        <w:rPr>
          <w:b/>
          <w:sz w:val="22"/>
          <w:szCs w:val="22"/>
        </w:rPr>
        <w:t xml:space="preserve">offer value-adding products and services to enable smarter and safer events, namely, (1) </w:t>
      </w:r>
      <w:r w:rsidR="009321D9" w:rsidRPr="00CD67DA">
        <w:rPr>
          <w:b/>
          <w:sz w:val="22"/>
          <w:szCs w:val="22"/>
        </w:rPr>
        <w:t xml:space="preserve">the </w:t>
      </w:r>
      <w:r>
        <w:rPr>
          <w:b/>
          <w:sz w:val="22"/>
          <w:szCs w:val="22"/>
        </w:rPr>
        <w:t xml:space="preserve">V2 </w:t>
      </w:r>
      <w:r w:rsidR="009321D9" w:rsidRPr="00CD67DA">
        <w:rPr>
          <w:b/>
          <w:sz w:val="22"/>
          <w:szCs w:val="22"/>
        </w:rPr>
        <w:t>platform</w:t>
      </w:r>
      <w:r w:rsidR="00B56057">
        <w:rPr>
          <w:sz w:val="22"/>
          <w:szCs w:val="22"/>
        </w:rPr>
        <w:t xml:space="preserve"> that provides the hard- and software needed to collect data from various internal and external </w:t>
      </w:r>
      <w:proofErr w:type="spellStart"/>
      <w:r w:rsidR="00B56057">
        <w:rPr>
          <w:sz w:val="22"/>
          <w:szCs w:val="22"/>
        </w:rPr>
        <w:t>datasources</w:t>
      </w:r>
      <w:proofErr w:type="spellEnd"/>
      <w:r w:rsidR="00B56057">
        <w:rPr>
          <w:sz w:val="22"/>
          <w:szCs w:val="22"/>
        </w:rPr>
        <w:t xml:space="preserve">, (2) </w:t>
      </w:r>
      <w:r w:rsidR="00B56057" w:rsidRPr="00B56057">
        <w:rPr>
          <w:b/>
          <w:sz w:val="22"/>
          <w:szCs w:val="22"/>
        </w:rPr>
        <w:t xml:space="preserve">end-to-end support for </w:t>
      </w:r>
      <w:r w:rsidR="00B56057">
        <w:rPr>
          <w:b/>
          <w:sz w:val="22"/>
          <w:szCs w:val="22"/>
        </w:rPr>
        <w:t xml:space="preserve">smart </w:t>
      </w:r>
      <w:r w:rsidR="00B56057" w:rsidRPr="00B56057">
        <w:rPr>
          <w:b/>
          <w:sz w:val="22"/>
          <w:szCs w:val="22"/>
        </w:rPr>
        <w:t xml:space="preserve">events </w:t>
      </w:r>
      <w:r w:rsidR="00B56057">
        <w:rPr>
          <w:sz w:val="22"/>
          <w:szCs w:val="22"/>
        </w:rPr>
        <w:t xml:space="preserve">to allow event organizers to outsource their smart event security and safety management, and (3) </w:t>
      </w:r>
      <w:r w:rsidR="00B56057" w:rsidRPr="00470503">
        <w:rPr>
          <w:b/>
          <w:sz w:val="22"/>
          <w:szCs w:val="22"/>
        </w:rPr>
        <w:t>training and consultancy services</w:t>
      </w:r>
      <w:r w:rsidR="00B56057">
        <w:rPr>
          <w:sz w:val="22"/>
          <w:szCs w:val="22"/>
        </w:rPr>
        <w:t xml:space="preserve"> to train the next generation of smart event security and safety experts and professionals, and advise event organizers and other safety/security organizations. </w:t>
      </w:r>
    </w:p>
    <w:p w14:paraId="258D3C27" w14:textId="77777777" w:rsidR="00DB3A9B" w:rsidRPr="00EB14DA" w:rsidRDefault="00DB3A9B" w:rsidP="002463FE">
      <w:pPr>
        <w:jc w:val="both"/>
        <w:rPr>
          <w:sz w:val="22"/>
          <w:szCs w:val="22"/>
        </w:rPr>
      </w:pPr>
    </w:p>
    <w:p w14:paraId="46E52AC8" w14:textId="5588C1B6" w:rsidR="00C37173" w:rsidRPr="00EB14DA" w:rsidRDefault="00D15960" w:rsidP="00C37173">
      <w:pPr>
        <w:jc w:val="both"/>
        <w:rPr>
          <w:sz w:val="22"/>
          <w:szCs w:val="22"/>
        </w:rPr>
      </w:pPr>
      <w:r w:rsidRPr="00EB14DA">
        <w:rPr>
          <w:sz w:val="22"/>
          <w:szCs w:val="22"/>
        </w:rPr>
        <w:t xml:space="preserve">Incorporate social community management and product intelligence onto the emerging </w:t>
      </w:r>
      <w:r w:rsidR="00BC7AAF">
        <w:rPr>
          <w:sz w:val="22"/>
          <w:szCs w:val="22"/>
        </w:rPr>
        <w:t>V2</w:t>
      </w:r>
      <w:r w:rsidRPr="00EB14DA">
        <w:rPr>
          <w:sz w:val="22"/>
          <w:szCs w:val="22"/>
        </w:rPr>
        <w:t xml:space="preserve"> paradigm involves major business and technical challenges:</w:t>
      </w:r>
    </w:p>
    <w:p w14:paraId="72504F7F" w14:textId="6B1F1ECA" w:rsidR="00D15960" w:rsidRPr="001B48DB" w:rsidRDefault="00267A8B" w:rsidP="001B48DB">
      <w:pPr>
        <w:jc w:val="both"/>
        <w:rPr>
          <w:sz w:val="22"/>
          <w:szCs w:val="22"/>
        </w:rPr>
      </w:pPr>
      <w:r>
        <w:rPr>
          <w:sz w:val="22"/>
          <w:szCs w:val="22"/>
        </w:rPr>
        <w:t xml:space="preserve">1. </w:t>
      </w:r>
      <w:r w:rsidR="00D15960" w:rsidRPr="001B48DB">
        <w:rPr>
          <w:sz w:val="22"/>
          <w:szCs w:val="22"/>
        </w:rPr>
        <w:t xml:space="preserve">From a </w:t>
      </w:r>
      <w:r w:rsidR="00D15960" w:rsidRPr="001B48DB">
        <w:rPr>
          <w:b/>
          <w:sz w:val="22"/>
          <w:szCs w:val="22"/>
        </w:rPr>
        <w:t>Business Perspective</w:t>
      </w:r>
      <w:r w:rsidR="00D15960" w:rsidRPr="001B48DB">
        <w:rPr>
          <w:sz w:val="22"/>
          <w:szCs w:val="22"/>
        </w:rPr>
        <w:t xml:space="preserve">.  A series of enterprise competitors exist that offer high-edge </w:t>
      </w:r>
      <w:r w:rsidR="00BC7AAF">
        <w:rPr>
          <w:sz w:val="22"/>
          <w:szCs w:val="22"/>
        </w:rPr>
        <w:t xml:space="preserve">safety and </w:t>
      </w:r>
      <w:proofErr w:type="spellStart"/>
      <w:r w:rsidR="00BC7AAF">
        <w:rPr>
          <w:sz w:val="22"/>
          <w:szCs w:val="22"/>
        </w:rPr>
        <w:t>securioty</w:t>
      </w:r>
      <w:proofErr w:type="spellEnd"/>
      <w:r w:rsidR="00BC7AAF">
        <w:rPr>
          <w:sz w:val="22"/>
          <w:szCs w:val="22"/>
        </w:rPr>
        <w:t xml:space="preserve"> </w:t>
      </w:r>
      <w:r w:rsidR="00D15960" w:rsidRPr="001B48DB">
        <w:rPr>
          <w:sz w:val="22"/>
          <w:szCs w:val="22"/>
        </w:rPr>
        <w:t xml:space="preserve">functionality with competitive and strategic market presence; entering this market therefore constitutes a serious risk, entails steep learning curves, demands high up-front investment and quality testing of the proposed solution. Moreover, the platform may require a business model whose theoretical underpinnings and potential revenue-streams </w:t>
      </w:r>
      <w:r w:rsidR="00B53310" w:rsidRPr="001B48DB">
        <w:rPr>
          <w:sz w:val="22"/>
          <w:szCs w:val="22"/>
        </w:rPr>
        <w:t xml:space="preserve">may </w:t>
      </w:r>
      <w:r w:rsidR="00D15960" w:rsidRPr="001B48DB">
        <w:rPr>
          <w:sz w:val="22"/>
          <w:szCs w:val="22"/>
        </w:rPr>
        <w:t>not exist yet.</w:t>
      </w:r>
    </w:p>
    <w:p w14:paraId="54EAD880" w14:textId="6499C120" w:rsidR="00BC7AAF" w:rsidRPr="001B48DB" w:rsidRDefault="00267A8B" w:rsidP="001B48DB">
      <w:pPr>
        <w:jc w:val="both"/>
        <w:rPr>
          <w:sz w:val="22"/>
          <w:szCs w:val="22"/>
        </w:rPr>
      </w:pPr>
      <w:r>
        <w:rPr>
          <w:sz w:val="22"/>
          <w:szCs w:val="22"/>
        </w:rPr>
        <w:t xml:space="preserve">2. </w:t>
      </w:r>
      <w:r w:rsidR="00D15960" w:rsidRPr="001B48DB">
        <w:rPr>
          <w:sz w:val="22"/>
          <w:szCs w:val="22"/>
        </w:rPr>
        <w:t xml:space="preserve">From a </w:t>
      </w:r>
      <w:r w:rsidR="00D6647B" w:rsidRPr="001B48DB">
        <w:rPr>
          <w:b/>
          <w:sz w:val="22"/>
          <w:szCs w:val="22"/>
        </w:rPr>
        <w:t>T</w:t>
      </w:r>
      <w:r w:rsidR="00D15960" w:rsidRPr="001B48DB">
        <w:rPr>
          <w:b/>
          <w:sz w:val="22"/>
          <w:szCs w:val="22"/>
        </w:rPr>
        <w:t>echnical perspective</w:t>
      </w:r>
      <w:r w:rsidR="00D15960" w:rsidRPr="001B48DB">
        <w:rPr>
          <w:sz w:val="22"/>
          <w:szCs w:val="22"/>
        </w:rPr>
        <w:t xml:space="preserve">. Incorporating </w:t>
      </w:r>
      <w:r w:rsidR="00BC7AAF">
        <w:rPr>
          <w:sz w:val="22"/>
          <w:szCs w:val="22"/>
        </w:rPr>
        <w:t>smart event safety and security</w:t>
      </w:r>
      <w:r w:rsidR="00D15960" w:rsidRPr="001B48DB">
        <w:rPr>
          <w:sz w:val="22"/>
          <w:szCs w:val="22"/>
        </w:rPr>
        <w:t xml:space="preserve"> management and intelligence demands developing and testing the following assets at least. </w:t>
      </w:r>
      <w:r w:rsidR="00BC7AAF">
        <w:rPr>
          <w:sz w:val="22"/>
          <w:szCs w:val="22"/>
        </w:rPr>
        <w:t xml:space="preserve">The real-time data ingestion engine, data processing facility, and data analysis and visualization modules. </w:t>
      </w:r>
      <w:r w:rsidR="00D15960" w:rsidRPr="001B48DB">
        <w:rPr>
          <w:sz w:val="22"/>
          <w:szCs w:val="22"/>
        </w:rPr>
        <w:t>Also, all of the</w:t>
      </w:r>
      <w:r w:rsidR="00B53310" w:rsidRPr="001B48DB">
        <w:rPr>
          <w:sz w:val="22"/>
          <w:szCs w:val="22"/>
        </w:rPr>
        <w:t xml:space="preserve"> performing assets</w:t>
      </w:r>
      <w:r w:rsidR="00D15960" w:rsidRPr="001B48DB">
        <w:rPr>
          <w:sz w:val="22"/>
          <w:szCs w:val="22"/>
        </w:rPr>
        <w:t xml:space="preserve"> must be </w:t>
      </w:r>
      <w:r w:rsidR="00B53310" w:rsidRPr="001B48DB">
        <w:rPr>
          <w:sz w:val="22"/>
          <w:szCs w:val="22"/>
        </w:rPr>
        <w:t xml:space="preserve">provided with facilities for </w:t>
      </w:r>
      <w:r w:rsidR="00D15960" w:rsidRPr="001B48DB">
        <w:rPr>
          <w:sz w:val="22"/>
          <w:szCs w:val="22"/>
        </w:rPr>
        <w:t>coordinat</w:t>
      </w:r>
      <w:r w:rsidR="00B53310" w:rsidRPr="001B48DB">
        <w:rPr>
          <w:sz w:val="22"/>
          <w:szCs w:val="22"/>
        </w:rPr>
        <w:t>ion</w:t>
      </w:r>
      <w:r w:rsidR="00D15960" w:rsidRPr="001B48DB">
        <w:rPr>
          <w:sz w:val="22"/>
          <w:szCs w:val="22"/>
        </w:rPr>
        <w:t xml:space="preserve"> </w:t>
      </w:r>
      <w:r w:rsidR="00B53310" w:rsidRPr="001B48DB">
        <w:rPr>
          <w:sz w:val="22"/>
          <w:szCs w:val="22"/>
        </w:rPr>
        <w:t xml:space="preserve">and self-empowerment, which ensures </w:t>
      </w:r>
      <w:r w:rsidR="00D15960" w:rsidRPr="001B48DB">
        <w:rPr>
          <w:b/>
          <w:bCs/>
          <w:sz w:val="22"/>
          <w:szCs w:val="22"/>
        </w:rPr>
        <w:t>continuous assimilat</w:t>
      </w:r>
      <w:r w:rsidR="00B53310" w:rsidRPr="001B48DB">
        <w:rPr>
          <w:b/>
          <w:bCs/>
          <w:sz w:val="22"/>
          <w:szCs w:val="22"/>
        </w:rPr>
        <w:t xml:space="preserve">ion and </w:t>
      </w:r>
      <w:r w:rsidR="00B53310" w:rsidRPr="001B48DB">
        <w:rPr>
          <w:bCs/>
          <w:sz w:val="22"/>
          <w:szCs w:val="22"/>
        </w:rPr>
        <w:t>feedback</w:t>
      </w:r>
      <w:r w:rsidR="00B53310" w:rsidRPr="001B48DB">
        <w:rPr>
          <w:b/>
          <w:bCs/>
          <w:sz w:val="22"/>
          <w:szCs w:val="22"/>
        </w:rPr>
        <w:t xml:space="preserve"> </w:t>
      </w:r>
      <w:r w:rsidR="00B53310" w:rsidRPr="001B48DB">
        <w:rPr>
          <w:bCs/>
          <w:sz w:val="22"/>
          <w:szCs w:val="22"/>
        </w:rPr>
        <w:t>of project</w:t>
      </w:r>
      <w:r w:rsidR="00D15960" w:rsidRPr="001B48DB">
        <w:rPr>
          <w:b/>
          <w:bCs/>
          <w:sz w:val="22"/>
          <w:szCs w:val="22"/>
        </w:rPr>
        <w:t xml:space="preserve"> </w:t>
      </w:r>
      <w:r w:rsidR="00D15960" w:rsidRPr="001B48DB">
        <w:rPr>
          <w:sz w:val="22"/>
          <w:szCs w:val="22"/>
        </w:rPr>
        <w:t xml:space="preserve">runtime information </w:t>
      </w:r>
      <w:r w:rsidR="00B53310" w:rsidRPr="001B48DB">
        <w:rPr>
          <w:sz w:val="22"/>
          <w:szCs w:val="22"/>
        </w:rPr>
        <w:t>for three purposes at least: (a) accountability; (b) bilateral feedback</w:t>
      </w:r>
      <w:r w:rsidR="00C54E7C">
        <w:rPr>
          <w:sz w:val="22"/>
          <w:szCs w:val="22"/>
        </w:rPr>
        <w:t xml:space="preserve"> loops</w:t>
      </w:r>
      <w:r w:rsidR="00B53310" w:rsidRPr="001B48DB">
        <w:rPr>
          <w:sz w:val="22"/>
          <w:szCs w:val="22"/>
        </w:rPr>
        <w:t xml:space="preserve">; (c) </w:t>
      </w:r>
      <w:r w:rsidR="00D15960" w:rsidRPr="001B48DB">
        <w:rPr>
          <w:sz w:val="22"/>
          <w:szCs w:val="22"/>
        </w:rPr>
        <w:t xml:space="preserve">product </w:t>
      </w:r>
      <w:r w:rsidR="00F86E5A" w:rsidRPr="001B48DB">
        <w:rPr>
          <w:sz w:val="22"/>
          <w:szCs w:val="22"/>
        </w:rPr>
        <w:t xml:space="preserve">and team </w:t>
      </w:r>
      <w:r w:rsidR="00D15960" w:rsidRPr="001B48DB">
        <w:rPr>
          <w:sz w:val="22"/>
          <w:szCs w:val="22"/>
        </w:rPr>
        <w:t xml:space="preserve">intelligence. </w:t>
      </w:r>
    </w:p>
    <w:p w14:paraId="4F9768EB" w14:textId="02F9E40D" w:rsidR="00626318" w:rsidRDefault="00626318" w:rsidP="001B48DB">
      <w:pPr>
        <w:jc w:val="both"/>
        <w:rPr>
          <w:sz w:val="22"/>
          <w:szCs w:val="22"/>
        </w:rPr>
      </w:pPr>
      <w:r w:rsidRPr="00EB14DA">
        <w:rPr>
          <w:sz w:val="22"/>
          <w:szCs w:val="22"/>
        </w:rPr>
        <w:t xml:space="preserve">To sum up, in order to support the development of </w:t>
      </w:r>
      <w:r w:rsidRPr="00EB14DA">
        <w:rPr>
          <w:b/>
          <w:bCs/>
          <w:sz w:val="22"/>
          <w:szCs w:val="22"/>
        </w:rPr>
        <w:t xml:space="preserve">high-quality and sustainable </w:t>
      </w:r>
      <w:r w:rsidR="0093203A">
        <w:rPr>
          <w:b/>
          <w:sz w:val="22"/>
          <w:szCs w:val="22"/>
        </w:rPr>
        <w:t>V^2</w:t>
      </w:r>
      <w:r w:rsidRPr="00EB14DA">
        <w:rPr>
          <w:b/>
          <w:sz w:val="22"/>
          <w:szCs w:val="22"/>
        </w:rPr>
        <w:t xml:space="preserve"> opportunities</w:t>
      </w:r>
      <w:r w:rsidRPr="00EB14DA">
        <w:rPr>
          <w:sz w:val="22"/>
          <w:szCs w:val="22"/>
        </w:rPr>
        <w:t xml:space="preserve">, </w:t>
      </w:r>
      <w:r w:rsidR="0093203A">
        <w:rPr>
          <w:sz w:val="22"/>
          <w:szCs w:val="22"/>
        </w:rPr>
        <w:t>V2</w:t>
      </w:r>
      <w:r w:rsidRPr="00EB14DA">
        <w:rPr>
          <w:sz w:val="22"/>
          <w:szCs w:val="22"/>
        </w:rPr>
        <w:t xml:space="preserve"> will deliver a set of core innovations that will </w:t>
      </w:r>
      <w:r w:rsidRPr="00EB14DA">
        <w:rPr>
          <w:b/>
          <w:bCs/>
          <w:sz w:val="22"/>
          <w:szCs w:val="22"/>
        </w:rPr>
        <w:t xml:space="preserve">benefit </w:t>
      </w:r>
      <w:r w:rsidR="00D10EE3" w:rsidRPr="00DF249D">
        <w:rPr>
          <w:bCs/>
          <w:sz w:val="22"/>
          <w:szCs w:val="22"/>
        </w:rPr>
        <w:t xml:space="preserve">primarily </w:t>
      </w:r>
      <w:r w:rsidRPr="00EB14DA">
        <w:rPr>
          <w:sz w:val="22"/>
          <w:szCs w:val="22"/>
        </w:rPr>
        <w:t>European</w:t>
      </w:r>
      <w:r w:rsidR="00D10EE3">
        <w:rPr>
          <w:sz w:val="22"/>
          <w:szCs w:val="22"/>
        </w:rPr>
        <w:t xml:space="preserve"> </w:t>
      </w:r>
      <w:r w:rsidR="0093203A">
        <w:rPr>
          <w:sz w:val="22"/>
          <w:szCs w:val="22"/>
        </w:rPr>
        <w:t xml:space="preserve">safety and security organisations, event organizers, </w:t>
      </w:r>
      <w:r w:rsidR="00D10EE3">
        <w:rPr>
          <w:sz w:val="22"/>
          <w:szCs w:val="22"/>
        </w:rPr>
        <w:t xml:space="preserve">but also </w:t>
      </w:r>
      <w:r w:rsidR="00571392" w:rsidRPr="00EB14DA">
        <w:rPr>
          <w:sz w:val="22"/>
          <w:szCs w:val="22"/>
        </w:rPr>
        <w:t xml:space="preserve">heavy </w:t>
      </w:r>
      <w:r w:rsidRPr="00EB14DA">
        <w:rPr>
          <w:sz w:val="22"/>
          <w:szCs w:val="22"/>
        </w:rPr>
        <w:t xml:space="preserve">EU </w:t>
      </w:r>
      <w:r w:rsidR="0093203A">
        <w:rPr>
          <w:sz w:val="22"/>
          <w:szCs w:val="22"/>
        </w:rPr>
        <w:t>society (e.g. cities and EU regions)</w:t>
      </w:r>
      <w:r w:rsidR="00FE230B" w:rsidRPr="00EB14DA">
        <w:rPr>
          <w:sz w:val="22"/>
          <w:szCs w:val="22"/>
        </w:rPr>
        <w:t xml:space="preserve"> at large</w:t>
      </w:r>
      <w:r w:rsidRPr="00EB14DA">
        <w:rPr>
          <w:sz w:val="22"/>
          <w:szCs w:val="22"/>
        </w:rPr>
        <w:t>.</w:t>
      </w:r>
      <w:r w:rsidR="00D10EE3">
        <w:rPr>
          <w:sz w:val="22"/>
          <w:szCs w:val="22"/>
        </w:rPr>
        <w:t xml:space="preserve"> Their</w:t>
      </w:r>
      <w:r w:rsidRPr="00EB14DA">
        <w:rPr>
          <w:sz w:val="22"/>
          <w:szCs w:val="22"/>
        </w:rPr>
        <w:t xml:space="preserve"> </w:t>
      </w:r>
      <w:r w:rsidR="00D10EE3">
        <w:rPr>
          <w:b/>
          <w:bCs/>
          <w:sz w:val="22"/>
          <w:szCs w:val="22"/>
        </w:rPr>
        <w:t>c</w:t>
      </w:r>
      <w:r w:rsidR="00D10EE3" w:rsidRPr="00EB14DA">
        <w:rPr>
          <w:b/>
          <w:bCs/>
          <w:sz w:val="22"/>
          <w:szCs w:val="22"/>
        </w:rPr>
        <w:t xml:space="preserve">ore </w:t>
      </w:r>
      <w:r w:rsidRPr="00EB14DA">
        <w:rPr>
          <w:b/>
          <w:bCs/>
          <w:sz w:val="22"/>
          <w:szCs w:val="22"/>
        </w:rPr>
        <w:t xml:space="preserve">benefits </w:t>
      </w:r>
      <w:r w:rsidRPr="00EB14DA">
        <w:rPr>
          <w:sz w:val="22"/>
          <w:szCs w:val="22"/>
        </w:rPr>
        <w:t xml:space="preserve">will include: </w:t>
      </w:r>
    </w:p>
    <w:p w14:paraId="2B2D4C92" w14:textId="1C5628C0" w:rsidR="00BC7AAF" w:rsidRPr="00BC7AAF" w:rsidRDefault="00BC7AAF" w:rsidP="001B48DB">
      <w:pPr>
        <w:jc w:val="both"/>
        <w:rPr>
          <w:sz w:val="22"/>
          <w:szCs w:val="22"/>
        </w:rPr>
      </w:pPr>
      <w:r>
        <w:rPr>
          <w:b/>
          <w:sz w:val="22"/>
          <w:szCs w:val="22"/>
        </w:rPr>
        <w:t xml:space="preserve">* Benefiting from the latest technologies </w:t>
      </w:r>
      <w:r>
        <w:rPr>
          <w:sz w:val="22"/>
          <w:szCs w:val="22"/>
        </w:rPr>
        <w:t>without the need to setup their own safety and security organization and infrastructures.</w:t>
      </w:r>
      <w:r w:rsidRPr="00BC7AAF">
        <w:rPr>
          <w:sz w:val="22"/>
          <w:szCs w:val="22"/>
        </w:rPr>
        <w:t xml:space="preserve"> </w:t>
      </w:r>
    </w:p>
    <w:p w14:paraId="46BFBAF6" w14:textId="061D7240" w:rsidR="0093203A" w:rsidRPr="00BC7AAF" w:rsidRDefault="00267A8B" w:rsidP="001B48DB">
      <w:pPr>
        <w:jc w:val="both"/>
        <w:rPr>
          <w:bCs/>
          <w:sz w:val="22"/>
          <w:szCs w:val="22"/>
        </w:rPr>
      </w:pPr>
      <w:r>
        <w:rPr>
          <w:b/>
          <w:bCs/>
          <w:sz w:val="22"/>
          <w:szCs w:val="22"/>
        </w:rPr>
        <w:t xml:space="preserve">* </w:t>
      </w:r>
      <w:r w:rsidR="00BC7AAF">
        <w:rPr>
          <w:b/>
          <w:bCs/>
          <w:sz w:val="22"/>
          <w:szCs w:val="22"/>
        </w:rPr>
        <w:t xml:space="preserve">Increasing the span of control of security and safety organizations </w:t>
      </w:r>
      <w:r w:rsidR="00BC7AAF" w:rsidRPr="00BC7AAF">
        <w:rPr>
          <w:bCs/>
          <w:sz w:val="22"/>
          <w:szCs w:val="22"/>
        </w:rPr>
        <w:t xml:space="preserve">by </w:t>
      </w:r>
      <w:r w:rsidR="00BC7AAF">
        <w:rPr>
          <w:bCs/>
          <w:sz w:val="22"/>
          <w:szCs w:val="22"/>
        </w:rPr>
        <w:t>integrating and triangulation heterogenous closed and open data sources, and automating of the monitoring and analysis of streaming video/sound and text data taking away the overwhelming burden of staff to continuously watch several (up to 100) small monitors themselves.</w:t>
      </w:r>
    </w:p>
    <w:p w14:paraId="46554ECD" w14:textId="32B4B57A" w:rsidR="0093203A" w:rsidRPr="00BC7AAF" w:rsidRDefault="00267A8B" w:rsidP="001B48DB">
      <w:pPr>
        <w:jc w:val="both"/>
        <w:rPr>
          <w:bCs/>
          <w:sz w:val="22"/>
          <w:szCs w:val="22"/>
        </w:rPr>
      </w:pPr>
      <w:r>
        <w:rPr>
          <w:b/>
          <w:bCs/>
          <w:sz w:val="22"/>
          <w:szCs w:val="22"/>
        </w:rPr>
        <w:t xml:space="preserve">* </w:t>
      </w:r>
      <w:r w:rsidR="00626318" w:rsidRPr="001B48DB">
        <w:rPr>
          <w:b/>
          <w:bCs/>
          <w:sz w:val="22"/>
          <w:szCs w:val="22"/>
        </w:rPr>
        <w:t xml:space="preserve">Decreasing the risks and costs of </w:t>
      </w:r>
      <w:r w:rsidR="0093203A">
        <w:rPr>
          <w:b/>
          <w:bCs/>
          <w:sz w:val="22"/>
          <w:szCs w:val="22"/>
        </w:rPr>
        <w:t xml:space="preserve">smart event safety and security </w:t>
      </w:r>
      <w:r w:rsidR="0093203A" w:rsidRPr="0093203A">
        <w:rPr>
          <w:bCs/>
          <w:sz w:val="22"/>
          <w:szCs w:val="22"/>
        </w:rPr>
        <w:t xml:space="preserve">by </w:t>
      </w:r>
      <w:r w:rsidR="00BC7AAF">
        <w:rPr>
          <w:bCs/>
          <w:sz w:val="22"/>
          <w:szCs w:val="22"/>
        </w:rPr>
        <w:t>improving pre-event risk analysis, allowing (close to) real time safety and security monitoring and analysis, and allowing better post-event assessments and reactive measures.</w:t>
      </w:r>
    </w:p>
    <w:p w14:paraId="79FB8893" w14:textId="27993722" w:rsidR="00626318" w:rsidRDefault="00267A8B" w:rsidP="001B48DB">
      <w:pPr>
        <w:jc w:val="both"/>
        <w:rPr>
          <w:sz w:val="22"/>
          <w:szCs w:val="22"/>
        </w:rPr>
      </w:pPr>
      <w:r>
        <w:rPr>
          <w:b/>
          <w:bCs/>
          <w:sz w:val="22"/>
          <w:szCs w:val="22"/>
        </w:rPr>
        <w:t xml:space="preserve">* </w:t>
      </w:r>
      <w:r w:rsidR="00626318" w:rsidRPr="001B48DB">
        <w:rPr>
          <w:b/>
          <w:bCs/>
          <w:sz w:val="22"/>
          <w:szCs w:val="22"/>
        </w:rPr>
        <w:t xml:space="preserve">Reducing the number and severity of </w:t>
      </w:r>
      <w:r w:rsidR="0093203A">
        <w:rPr>
          <w:b/>
          <w:bCs/>
          <w:sz w:val="22"/>
          <w:szCs w:val="22"/>
        </w:rPr>
        <w:t>smart evens</w:t>
      </w:r>
      <w:r w:rsidR="00626318" w:rsidRPr="001B48DB">
        <w:rPr>
          <w:b/>
          <w:bCs/>
          <w:sz w:val="22"/>
          <w:szCs w:val="22"/>
        </w:rPr>
        <w:t xml:space="preserve"> incidents</w:t>
      </w:r>
      <w:r w:rsidR="00626318" w:rsidRPr="001B48DB">
        <w:rPr>
          <w:bCs/>
          <w:sz w:val="22"/>
          <w:szCs w:val="22"/>
        </w:rPr>
        <w:t xml:space="preserve">, </w:t>
      </w:r>
      <w:r w:rsidR="00626318" w:rsidRPr="001B48DB">
        <w:rPr>
          <w:sz w:val="22"/>
          <w:szCs w:val="22"/>
        </w:rPr>
        <w:t>by leveraging</w:t>
      </w:r>
      <w:r w:rsidR="0093203A">
        <w:rPr>
          <w:sz w:val="22"/>
          <w:szCs w:val="22"/>
        </w:rPr>
        <w:t xml:space="preserve"> pro-active (instead of reactive) actions from security staff</w:t>
      </w:r>
      <w:r w:rsidR="00626318" w:rsidRPr="001B48DB">
        <w:rPr>
          <w:sz w:val="22"/>
          <w:szCs w:val="22"/>
        </w:rPr>
        <w:t>.  </w:t>
      </w:r>
    </w:p>
    <w:p w14:paraId="3BE4CFF8" w14:textId="5E8C8A0A" w:rsidR="003A65BF" w:rsidRPr="001B48DB" w:rsidRDefault="003A65BF" w:rsidP="001B48DB">
      <w:pPr>
        <w:jc w:val="both"/>
        <w:rPr>
          <w:sz w:val="22"/>
          <w:szCs w:val="22"/>
        </w:rPr>
      </w:pPr>
      <w:r>
        <w:rPr>
          <w:sz w:val="22"/>
          <w:szCs w:val="22"/>
        </w:rPr>
        <w:t>……</w:t>
      </w:r>
    </w:p>
    <w:p w14:paraId="1B5F8FB2" w14:textId="77777777" w:rsidR="00626318" w:rsidRPr="00EB14DA" w:rsidRDefault="00626318" w:rsidP="00626318">
      <w:pPr>
        <w:pStyle w:val="ListParagraph"/>
        <w:ind w:left="0"/>
        <w:jc w:val="both"/>
        <w:rPr>
          <w:rFonts w:ascii="Times New Roman" w:hAnsi="Times New Roman" w:cs="Times New Roman"/>
          <w:b/>
          <w:sz w:val="22"/>
          <w:szCs w:val="22"/>
        </w:rPr>
      </w:pPr>
    </w:p>
    <w:p w14:paraId="7C170D20" w14:textId="37AD5129" w:rsidR="00626318" w:rsidRPr="002F126D" w:rsidRDefault="002F126D" w:rsidP="00626318">
      <w:pPr>
        <w:pStyle w:val="ListParagraph"/>
        <w:numPr>
          <w:ilvl w:val="2"/>
          <w:numId w:val="1"/>
        </w:numPr>
        <w:ind w:left="0" w:hanging="11"/>
        <w:jc w:val="both"/>
        <w:rPr>
          <w:rFonts w:ascii="Times New Roman" w:hAnsi="Times New Roman" w:cs="Times New Roman"/>
          <w:b/>
          <w:i/>
          <w:sz w:val="22"/>
          <w:szCs w:val="22"/>
        </w:rPr>
      </w:pPr>
      <w:r w:rsidRPr="002F126D">
        <w:rPr>
          <w:rFonts w:ascii="Times New Roman" w:hAnsi="Times New Roman" w:cs="Times New Roman"/>
          <w:b/>
          <w:i/>
          <w:sz w:val="22"/>
          <w:szCs w:val="22"/>
        </w:rPr>
        <w:t>Targeted Results</w:t>
      </w:r>
      <w:r w:rsidR="00F66F8A">
        <w:rPr>
          <w:rFonts w:ascii="Times New Roman" w:hAnsi="Times New Roman" w:cs="Times New Roman"/>
          <w:b/>
          <w:i/>
          <w:sz w:val="22"/>
          <w:szCs w:val="22"/>
        </w:rPr>
        <w:t xml:space="preserve"> and Ambition</w:t>
      </w:r>
    </w:p>
    <w:p w14:paraId="3BCE2071" w14:textId="77777777" w:rsidR="00C46C78" w:rsidRDefault="003A65BF" w:rsidP="00CE0210">
      <w:pPr>
        <w:jc w:val="both"/>
        <w:rPr>
          <w:sz w:val="22"/>
          <w:szCs w:val="22"/>
        </w:rPr>
      </w:pPr>
      <w:r>
        <w:rPr>
          <w:sz w:val="22"/>
          <w:szCs w:val="22"/>
        </w:rPr>
        <w:t>V2</w:t>
      </w:r>
      <w:r w:rsidR="002F126D" w:rsidRPr="002F126D">
        <w:rPr>
          <w:sz w:val="22"/>
          <w:szCs w:val="22"/>
        </w:rPr>
        <w:t xml:space="preserve"> </w:t>
      </w:r>
      <w:r w:rsidR="002F126D">
        <w:rPr>
          <w:sz w:val="22"/>
          <w:szCs w:val="22"/>
        </w:rPr>
        <w:t xml:space="preserve">will develop a groundbreaking </w:t>
      </w:r>
      <w:r w:rsidR="00521E66">
        <w:rPr>
          <w:b/>
          <w:sz w:val="22"/>
          <w:szCs w:val="22"/>
        </w:rPr>
        <w:t>novel safety and security platform for smart events</w:t>
      </w:r>
      <w:r w:rsidR="00B73EF2" w:rsidRPr="004700EC">
        <w:rPr>
          <w:b/>
          <w:sz w:val="22"/>
          <w:szCs w:val="22"/>
        </w:rPr>
        <w:t xml:space="preserve"> </w:t>
      </w:r>
      <w:r w:rsidR="002F126D">
        <w:rPr>
          <w:sz w:val="22"/>
          <w:szCs w:val="22"/>
        </w:rPr>
        <w:t xml:space="preserve">specifically tailored for </w:t>
      </w:r>
      <w:r w:rsidR="00521E66">
        <w:rPr>
          <w:b/>
          <w:sz w:val="22"/>
          <w:szCs w:val="22"/>
        </w:rPr>
        <w:t xml:space="preserve">safety and security </w:t>
      </w:r>
      <w:r w:rsidR="007D644A">
        <w:rPr>
          <w:b/>
          <w:sz w:val="22"/>
          <w:szCs w:val="22"/>
        </w:rPr>
        <w:t>service providers</w:t>
      </w:r>
      <w:r w:rsidR="002F126D">
        <w:rPr>
          <w:sz w:val="22"/>
          <w:szCs w:val="22"/>
        </w:rPr>
        <w:t>.</w:t>
      </w:r>
      <w:r w:rsidR="004700EC">
        <w:rPr>
          <w:sz w:val="22"/>
          <w:szCs w:val="22"/>
        </w:rPr>
        <w:t xml:space="preserve"> </w:t>
      </w:r>
      <w:r w:rsidR="00B73EF2">
        <w:rPr>
          <w:sz w:val="22"/>
          <w:szCs w:val="22"/>
        </w:rPr>
        <w:t xml:space="preserve">From a technical perspective, the </w:t>
      </w:r>
      <w:r w:rsidR="004700EC">
        <w:rPr>
          <w:sz w:val="22"/>
          <w:szCs w:val="22"/>
        </w:rPr>
        <w:t xml:space="preserve">development feasibility approach to be addressed in this project will </w:t>
      </w:r>
      <w:r w:rsidR="007D644A">
        <w:rPr>
          <w:sz w:val="22"/>
          <w:szCs w:val="22"/>
        </w:rPr>
        <w:t>adopt</w:t>
      </w:r>
      <w:r w:rsidR="004700EC">
        <w:rPr>
          <w:sz w:val="22"/>
          <w:szCs w:val="22"/>
        </w:rPr>
        <w:t xml:space="preserve"> the </w:t>
      </w:r>
      <w:r w:rsidR="004700EC" w:rsidRPr="004700EC">
        <w:rPr>
          <w:sz w:val="22"/>
          <w:szCs w:val="22"/>
        </w:rPr>
        <w:t xml:space="preserve">principles of </w:t>
      </w:r>
      <w:r w:rsidR="004700EC" w:rsidRPr="004700EC">
        <w:rPr>
          <w:b/>
          <w:sz w:val="22"/>
          <w:szCs w:val="22"/>
        </w:rPr>
        <w:t>Agile Software Development</w:t>
      </w:r>
      <w:r w:rsidR="004700EC">
        <w:rPr>
          <w:sz w:val="22"/>
          <w:szCs w:val="22"/>
        </w:rPr>
        <w:t xml:space="preserve">, </w:t>
      </w:r>
      <w:r w:rsidR="004700EC" w:rsidRPr="004700EC">
        <w:rPr>
          <w:b/>
          <w:bCs/>
          <w:sz w:val="22"/>
          <w:szCs w:val="22"/>
        </w:rPr>
        <w:t xml:space="preserve">model-driven development </w:t>
      </w:r>
      <w:r w:rsidR="004700EC" w:rsidRPr="004700EC">
        <w:rPr>
          <w:sz w:val="22"/>
          <w:szCs w:val="22"/>
        </w:rPr>
        <w:t>(MDD)</w:t>
      </w:r>
      <w:r w:rsidR="004700EC">
        <w:rPr>
          <w:sz w:val="22"/>
          <w:szCs w:val="22"/>
        </w:rPr>
        <w:t>,</w:t>
      </w:r>
      <w:r w:rsidR="004700EC" w:rsidRPr="004700EC">
        <w:rPr>
          <w:sz w:val="22"/>
          <w:szCs w:val="22"/>
        </w:rPr>
        <w:t xml:space="preserve"> and will be inspired by </w:t>
      </w:r>
      <w:r w:rsidR="004700EC" w:rsidRPr="004700EC">
        <w:rPr>
          <w:b/>
          <w:bCs/>
          <w:sz w:val="22"/>
          <w:szCs w:val="22"/>
        </w:rPr>
        <w:t xml:space="preserve">DevOps </w:t>
      </w:r>
      <w:r w:rsidR="004700EC" w:rsidRPr="004700EC">
        <w:rPr>
          <w:sz w:val="22"/>
          <w:szCs w:val="22"/>
        </w:rPr>
        <w:t xml:space="preserve">for the presence of feedbacks between </w:t>
      </w:r>
      <w:r w:rsidR="004700EC">
        <w:rPr>
          <w:sz w:val="22"/>
          <w:szCs w:val="22"/>
        </w:rPr>
        <w:t>software</w:t>
      </w:r>
      <w:r w:rsidR="00105A29">
        <w:rPr>
          <w:sz w:val="22"/>
          <w:szCs w:val="22"/>
        </w:rPr>
        <w:t>,</w:t>
      </w:r>
      <w:r w:rsidR="004700EC">
        <w:rPr>
          <w:sz w:val="22"/>
          <w:szCs w:val="22"/>
        </w:rPr>
        <w:t xml:space="preserve"> humans and their role</w:t>
      </w:r>
      <w:r w:rsidR="004700EC" w:rsidRPr="004700EC">
        <w:rPr>
          <w:sz w:val="22"/>
          <w:szCs w:val="22"/>
        </w:rPr>
        <w:t xml:space="preserve">, </w:t>
      </w:r>
      <w:r w:rsidR="004700EC">
        <w:rPr>
          <w:sz w:val="22"/>
          <w:szCs w:val="22"/>
        </w:rPr>
        <w:t>organisations,</w:t>
      </w:r>
      <w:r w:rsidR="004700EC" w:rsidRPr="004700EC">
        <w:rPr>
          <w:sz w:val="22"/>
          <w:szCs w:val="22"/>
        </w:rPr>
        <w:t xml:space="preserve"> and </w:t>
      </w:r>
      <w:r w:rsidR="004700EC">
        <w:rPr>
          <w:sz w:val="22"/>
          <w:szCs w:val="22"/>
        </w:rPr>
        <w:t xml:space="preserve">their mutual activities and interactions across </w:t>
      </w:r>
      <w:r w:rsidR="0009114A">
        <w:rPr>
          <w:sz w:val="22"/>
          <w:szCs w:val="22"/>
        </w:rPr>
        <w:t>V2</w:t>
      </w:r>
      <w:r w:rsidR="004700EC" w:rsidRPr="004700EC">
        <w:rPr>
          <w:sz w:val="22"/>
          <w:szCs w:val="22"/>
        </w:rPr>
        <w:t xml:space="preserve">. </w:t>
      </w:r>
    </w:p>
    <w:p w14:paraId="21B16D56" w14:textId="161F44FC" w:rsidR="00937573" w:rsidRPr="00937573" w:rsidRDefault="004700EC" w:rsidP="00937573">
      <w:pPr>
        <w:jc w:val="both"/>
        <w:rPr>
          <w:sz w:val="22"/>
          <w:szCs w:val="22"/>
        </w:rPr>
      </w:pPr>
      <w:r w:rsidRPr="004700EC">
        <w:rPr>
          <w:sz w:val="22"/>
          <w:szCs w:val="22"/>
        </w:rPr>
        <w:t xml:space="preserve">The </w:t>
      </w:r>
      <w:r w:rsidRPr="004700EC">
        <w:rPr>
          <w:b/>
          <w:bCs/>
          <w:sz w:val="22"/>
          <w:szCs w:val="22"/>
        </w:rPr>
        <w:t>key enabling technology</w:t>
      </w:r>
      <w:r w:rsidR="00105A29">
        <w:rPr>
          <w:b/>
          <w:bCs/>
          <w:sz w:val="22"/>
          <w:szCs w:val="22"/>
        </w:rPr>
        <w:t xml:space="preserve"> platform</w:t>
      </w:r>
      <w:r w:rsidRPr="004700EC">
        <w:rPr>
          <w:b/>
          <w:bCs/>
          <w:sz w:val="22"/>
          <w:szCs w:val="22"/>
        </w:rPr>
        <w:t xml:space="preserve"> </w:t>
      </w:r>
      <w:r w:rsidRPr="004700EC">
        <w:rPr>
          <w:sz w:val="22"/>
          <w:szCs w:val="22"/>
        </w:rPr>
        <w:t xml:space="preserve">offered by </w:t>
      </w:r>
      <w:r w:rsidR="0009114A">
        <w:rPr>
          <w:sz w:val="22"/>
          <w:szCs w:val="22"/>
        </w:rPr>
        <w:t>V2</w:t>
      </w:r>
      <w:r w:rsidRPr="004700EC">
        <w:rPr>
          <w:sz w:val="22"/>
          <w:szCs w:val="22"/>
        </w:rPr>
        <w:t xml:space="preserve"> will be</w:t>
      </w:r>
      <w:r>
        <w:rPr>
          <w:sz w:val="22"/>
          <w:szCs w:val="22"/>
        </w:rPr>
        <w:t>, on one hand,</w:t>
      </w:r>
      <w:r w:rsidRPr="004700EC">
        <w:rPr>
          <w:sz w:val="22"/>
          <w:szCs w:val="22"/>
        </w:rPr>
        <w:t xml:space="preserve"> the ability </w:t>
      </w:r>
      <w:r>
        <w:rPr>
          <w:sz w:val="22"/>
          <w:szCs w:val="22"/>
        </w:rPr>
        <w:t xml:space="preserve">for </w:t>
      </w:r>
      <w:r w:rsidR="00C46C78" w:rsidRPr="00937573">
        <w:rPr>
          <w:sz w:val="22"/>
          <w:szCs w:val="22"/>
        </w:rPr>
        <w:t xml:space="preserve">that enables the stakeholders(s) involved in organizing an event, festival, market, parade, exhibition or other event in a public space to </w:t>
      </w:r>
      <w:r w:rsidR="00105A29">
        <w:rPr>
          <w:sz w:val="22"/>
          <w:szCs w:val="22"/>
        </w:rPr>
        <w:t xml:space="preserve">significantly improve: (1) the </w:t>
      </w:r>
      <w:r w:rsidR="00105A29" w:rsidRPr="00C46C78">
        <w:rPr>
          <w:b/>
          <w:sz w:val="22"/>
          <w:szCs w:val="22"/>
        </w:rPr>
        <w:t>preparation</w:t>
      </w:r>
      <w:r w:rsidR="00105A29">
        <w:rPr>
          <w:sz w:val="22"/>
          <w:szCs w:val="22"/>
        </w:rPr>
        <w:t xml:space="preserve"> of smart events in terms of a risk analysis based on data stemming from not only internal data resources (e.g., tickets sales data) but also external (Big) data sources including social media (Facebook, </w:t>
      </w:r>
      <w:proofErr w:type="spellStart"/>
      <w:r w:rsidR="00105A29">
        <w:rPr>
          <w:sz w:val="22"/>
          <w:szCs w:val="22"/>
        </w:rPr>
        <w:t>InstaGram</w:t>
      </w:r>
      <w:proofErr w:type="spellEnd"/>
      <w:r w:rsidR="00105A29">
        <w:rPr>
          <w:sz w:val="22"/>
          <w:szCs w:val="22"/>
        </w:rPr>
        <w:t xml:space="preserve">, etc.); (2) the execution of safety and security activities </w:t>
      </w:r>
      <w:r w:rsidR="00C46C78">
        <w:rPr>
          <w:sz w:val="22"/>
          <w:szCs w:val="22"/>
        </w:rPr>
        <w:t xml:space="preserve">during </w:t>
      </w:r>
      <w:r w:rsidR="00C46C78" w:rsidRPr="00C46C78">
        <w:rPr>
          <w:b/>
          <w:sz w:val="22"/>
          <w:szCs w:val="22"/>
        </w:rPr>
        <w:t>a smart event</w:t>
      </w:r>
      <w:r w:rsidR="00C46C78">
        <w:rPr>
          <w:sz w:val="22"/>
          <w:szCs w:val="22"/>
        </w:rPr>
        <w:t xml:space="preserve"> </w:t>
      </w:r>
      <w:r w:rsidR="00105A29">
        <w:rPr>
          <w:sz w:val="22"/>
          <w:szCs w:val="22"/>
        </w:rPr>
        <w:t xml:space="preserve">based on actual, </w:t>
      </w:r>
      <w:r w:rsidR="00105A29">
        <w:rPr>
          <w:sz w:val="22"/>
          <w:szCs w:val="22"/>
        </w:rPr>
        <w:lastRenderedPageBreak/>
        <w:t xml:space="preserve">real-time data captured from camera-devices, drones, smart phones, IoT devices and the such, (3) improve the reaction </w:t>
      </w:r>
      <w:r w:rsidR="00C46C78" w:rsidRPr="00C46C78">
        <w:rPr>
          <w:b/>
          <w:sz w:val="22"/>
          <w:szCs w:val="22"/>
        </w:rPr>
        <w:t>directly</w:t>
      </w:r>
      <w:r w:rsidR="00C46C78">
        <w:rPr>
          <w:sz w:val="22"/>
          <w:szCs w:val="22"/>
        </w:rPr>
        <w:t xml:space="preserve"> </w:t>
      </w:r>
      <w:r w:rsidR="00105A29" w:rsidRPr="00C46C78">
        <w:rPr>
          <w:b/>
          <w:sz w:val="22"/>
          <w:szCs w:val="22"/>
        </w:rPr>
        <w:t>after</w:t>
      </w:r>
      <w:r w:rsidR="00105A29">
        <w:rPr>
          <w:sz w:val="22"/>
          <w:szCs w:val="22"/>
        </w:rPr>
        <w:t xml:space="preserve"> safety/security risk has occurred in order to reverse effects, or at least minimize the aftermath. </w:t>
      </w:r>
      <w:r w:rsidR="00937573" w:rsidRPr="00937573">
        <w:rPr>
          <w:sz w:val="22"/>
          <w:szCs w:val="22"/>
        </w:rPr>
        <w:t>The key stakeholders that may reap the benefits of VISOR include: municipalities, security companies, legal enforcement agencies, and, event organizers.</w:t>
      </w:r>
    </w:p>
    <w:p w14:paraId="67A8F5E2" w14:textId="5C221A2B" w:rsidR="00937573" w:rsidRPr="00937573" w:rsidRDefault="00937573" w:rsidP="00937573">
      <w:pPr>
        <w:jc w:val="both"/>
        <w:rPr>
          <w:sz w:val="22"/>
          <w:szCs w:val="22"/>
        </w:rPr>
      </w:pPr>
    </w:p>
    <w:p w14:paraId="40D3D0C9" w14:textId="35BC4517" w:rsidR="00C46C78" w:rsidRPr="00937573" w:rsidRDefault="00C46C78" w:rsidP="00937573">
      <w:pPr>
        <w:jc w:val="both"/>
        <w:rPr>
          <w:sz w:val="22"/>
          <w:szCs w:val="22"/>
        </w:rPr>
      </w:pPr>
      <w:r>
        <w:rPr>
          <w:sz w:val="22"/>
          <w:szCs w:val="22"/>
        </w:rPr>
        <w:t xml:space="preserve">In particular, it is the key </w:t>
      </w:r>
      <w:r w:rsidRPr="00C46C78">
        <w:rPr>
          <w:b/>
          <w:sz w:val="22"/>
          <w:szCs w:val="22"/>
        </w:rPr>
        <w:t>ambition</w:t>
      </w:r>
      <w:r>
        <w:rPr>
          <w:sz w:val="22"/>
          <w:szCs w:val="22"/>
        </w:rPr>
        <w:t xml:space="preserve"> of V2 to develop a technological backbone to offer actual security/safety services to smart event </w:t>
      </w:r>
      <w:r w:rsidR="00A2704E">
        <w:rPr>
          <w:sz w:val="22"/>
          <w:szCs w:val="22"/>
        </w:rPr>
        <w:t>stakeholders</w:t>
      </w:r>
      <w:r>
        <w:rPr>
          <w:sz w:val="22"/>
          <w:szCs w:val="22"/>
        </w:rPr>
        <w:t xml:space="preserve"> during the following three key phases</w:t>
      </w:r>
      <w:r w:rsidR="00D94F00">
        <w:rPr>
          <w:sz w:val="22"/>
          <w:szCs w:val="22"/>
        </w:rPr>
        <w:t xml:space="preserve"> (see figure below)</w:t>
      </w:r>
      <w:r>
        <w:rPr>
          <w:sz w:val="22"/>
          <w:szCs w:val="22"/>
        </w:rPr>
        <w:t>:</w:t>
      </w:r>
    </w:p>
    <w:p w14:paraId="6C5A81B4" w14:textId="06C24509" w:rsidR="00937573" w:rsidRPr="00C46C78" w:rsidRDefault="00937573" w:rsidP="00937573">
      <w:pPr>
        <w:jc w:val="both"/>
        <w:rPr>
          <w:b/>
          <w:sz w:val="22"/>
          <w:szCs w:val="22"/>
        </w:rPr>
      </w:pPr>
      <w:r w:rsidRPr="00937573">
        <w:rPr>
          <w:b/>
          <w:sz w:val="22"/>
          <w:szCs w:val="22"/>
        </w:rPr>
        <w:t xml:space="preserve">Phase </w:t>
      </w:r>
      <w:r w:rsidR="00C46C78">
        <w:rPr>
          <w:b/>
          <w:sz w:val="22"/>
          <w:szCs w:val="22"/>
        </w:rPr>
        <w:t>0</w:t>
      </w:r>
      <w:r w:rsidRPr="00937573">
        <w:rPr>
          <w:b/>
          <w:sz w:val="22"/>
          <w:szCs w:val="22"/>
        </w:rPr>
        <w:t xml:space="preserve">: Prepare &amp; </w:t>
      </w:r>
      <w:r w:rsidR="00B14DE2">
        <w:rPr>
          <w:b/>
          <w:sz w:val="22"/>
          <w:szCs w:val="22"/>
        </w:rPr>
        <w:t>Profiling</w:t>
      </w:r>
      <w:r w:rsidR="00C46C78">
        <w:rPr>
          <w:b/>
          <w:sz w:val="22"/>
          <w:szCs w:val="22"/>
        </w:rPr>
        <w:t xml:space="preserve"> (Pre-Event) </w:t>
      </w:r>
      <w:r w:rsidRPr="00937573">
        <w:rPr>
          <w:sz w:val="22"/>
          <w:szCs w:val="22"/>
        </w:rPr>
        <w:t xml:space="preserve">Prior to an event, </w:t>
      </w:r>
      <w:r w:rsidR="00C46C78">
        <w:rPr>
          <w:sz w:val="22"/>
          <w:szCs w:val="22"/>
        </w:rPr>
        <w:t xml:space="preserve">V2 essentially </w:t>
      </w:r>
      <w:r w:rsidRPr="00937573">
        <w:rPr>
          <w:sz w:val="22"/>
          <w:szCs w:val="22"/>
        </w:rPr>
        <w:t>enables to:</w:t>
      </w:r>
    </w:p>
    <w:p w14:paraId="672ED697" w14:textId="791CD2F3" w:rsidR="00937573" w:rsidRPr="00937573" w:rsidRDefault="00937573" w:rsidP="00A2704E">
      <w:pPr>
        <w:numPr>
          <w:ilvl w:val="0"/>
          <w:numId w:val="16"/>
        </w:numPr>
        <w:jc w:val="both"/>
        <w:rPr>
          <w:sz w:val="22"/>
          <w:szCs w:val="22"/>
        </w:rPr>
      </w:pPr>
      <w:r w:rsidRPr="00937573">
        <w:rPr>
          <w:sz w:val="22"/>
          <w:szCs w:val="22"/>
        </w:rPr>
        <w:t xml:space="preserve">Apply privacy-by-design to ensure compliance of collected and consulted data with </w:t>
      </w:r>
      <w:r w:rsidR="00C46C78">
        <w:rPr>
          <w:sz w:val="22"/>
          <w:szCs w:val="22"/>
        </w:rPr>
        <w:t>GDPR</w:t>
      </w:r>
      <w:r w:rsidRPr="00937573">
        <w:rPr>
          <w:sz w:val="22"/>
          <w:szCs w:val="22"/>
        </w:rPr>
        <w:t xml:space="preserve"> laws and regulations;</w:t>
      </w:r>
    </w:p>
    <w:p w14:paraId="0AEB56F8" w14:textId="09C76E90" w:rsidR="00937573" w:rsidRPr="00937573" w:rsidRDefault="00937573" w:rsidP="00A2704E">
      <w:pPr>
        <w:numPr>
          <w:ilvl w:val="0"/>
          <w:numId w:val="16"/>
        </w:numPr>
        <w:jc w:val="both"/>
        <w:rPr>
          <w:sz w:val="22"/>
          <w:szCs w:val="22"/>
        </w:rPr>
      </w:pPr>
      <w:r w:rsidRPr="00937573">
        <w:rPr>
          <w:sz w:val="22"/>
          <w:szCs w:val="22"/>
        </w:rPr>
        <w:t xml:space="preserve">Identify, extract, collect ("crawling"), transform ("wrangling"), and storing </w:t>
      </w:r>
      <w:r w:rsidR="001B7117">
        <w:rPr>
          <w:sz w:val="22"/>
          <w:szCs w:val="22"/>
        </w:rPr>
        <w:t>open</w:t>
      </w:r>
      <w:r w:rsidRPr="00937573">
        <w:rPr>
          <w:sz w:val="22"/>
          <w:szCs w:val="22"/>
        </w:rPr>
        <w:t xml:space="preserve"> data about an event</w:t>
      </w:r>
      <w:r w:rsidR="001B7117">
        <w:rPr>
          <w:sz w:val="22"/>
          <w:szCs w:val="22"/>
        </w:rPr>
        <w:t>, including f</w:t>
      </w:r>
      <w:r w:rsidRPr="00937573">
        <w:rPr>
          <w:sz w:val="22"/>
          <w:szCs w:val="22"/>
        </w:rPr>
        <w:t xml:space="preserve">or example, data from Facebook, Instagram and </w:t>
      </w:r>
      <w:proofErr w:type="spellStart"/>
      <w:r w:rsidRPr="00937573">
        <w:rPr>
          <w:sz w:val="22"/>
          <w:szCs w:val="22"/>
        </w:rPr>
        <w:t>Googlemaps</w:t>
      </w:r>
      <w:proofErr w:type="spellEnd"/>
      <w:r w:rsidRPr="00937573">
        <w:rPr>
          <w:sz w:val="22"/>
          <w:szCs w:val="22"/>
        </w:rPr>
        <w:t>;</w:t>
      </w:r>
    </w:p>
    <w:p w14:paraId="01742218" w14:textId="7E887086" w:rsidR="00937573" w:rsidRDefault="00937573" w:rsidP="00A2704E">
      <w:pPr>
        <w:numPr>
          <w:ilvl w:val="0"/>
          <w:numId w:val="16"/>
        </w:numPr>
        <w:jc w:val="both"/>
        <w:rPr>
          <w:sz w:val="22"/>
          <w:szCs w:val="22"/>
        </w:rPr>
      </w:pPr>
      <w:r w:rsidRPr="00937573">
        <w:rPr>
          <w:sz w:val="22"/>
          <w:szCs w:val="22"/>
        </w:rPr>
        <w:t>Distill a data profile from this integrated data. This profile can be, for example, a person or group profile, but can also be a profile sketch of objects (stages, streets, tents, etc.), or other geo-location specific properties including routes, event areas and the such;</w:t>
      </w:r>
    </w:p>
    <w:p w14:paraId="5351C6C1" w14:textId="3A303C3E" w:rsidR="00D94F00" w:rsidRDefault="00D94F00" w:rsidP="00A2704E">
      <w:pPr>
        <w:numPr>
          <w:ilvl w:val="0"/>
          <w:numId w:val="16"/>
        </w:numPr>
        <w:jc w:val="both"/>
        <w:rPr>
          <w:sz w:val="22"/>
          <w:szCs w:val="22"/>
        </w:rPr>
      </w:pPr>
      <w:r>
        <w:rPr>
          <w:sz w:val="22"/>
          <w:szCs w:val="22"/>
        </w:rPr>
        <w:t xml:space="preserve">Prepare a </w:t>
      </w:r>
      <w:r w:rsidRPr="00D94F00">
        <w:rPr>
          <w:b/>
          <w:sz w:val="22"/>
          <w:szCs w:val="22"/>
        </w:rPr>
        <w:t xml:space="preserve">digital twin of the </w:t>
      </w:r>
      <w:r>
        <w:rPr>
          <w:b/>
          <w:sz w:val="22"/>
          <w:szCs w:val="22"/>
        </w:rPr>
        <w:t>smart event</w:t>
      </w:r>
      <w:r w:rsidRPr="00D94F00">
        <w:rPr>
          <w:b/>
          <w:sz w:val="22"/>
          <w:szCs w:val="22"/>
        </w:rPr>
        <w:t xml:space="preserve"> terrain</w:t>
      </w:r>
      <w:r>
        <w:rPr>
          <w:sz w:val="22"/>
          <w:szCs w:val="22"/>
        </w:rPr>
        <w:t xml:space="preserve"> to optimize camera’s and other devices, and offer VR facilities;</w:t>
      </w:r>
    </w:p>
    <w:p w14:paraId="5F4C9675" w14:textId="6B18898D" w:rsidR="00937573" w:rsidRPr="00A2704E" w:rsidRDefault="001C03DA" w:rsidP="00A2704E">
      <w:pPr>
        <w:numPr>
          <w:ilvl w:val="0"/>
          <w:numId w:val="16"/>
        </w:numPr>
        <w:jc w:val="both"/>
        <w:rPr>
          <w:sz w:val="22"/>
          <w:szCs w:val="22"/>
        </w:rPr>
      </w:pPr>
      <w:r>
        <w:rPr>
          <w:sz w:val="22"/>
          <w:szCs w:val="22"/>
        </w:rPr>
        <w:t xml:space="preserve">Develop a </w:t>
      </w:r>
      <w:r w:rsidRPr="00D94F00">
        <w:rPr>
          <w:b/>
          <w:sz w:val="22"/>
          <w:szCs w:val="22"/>
        </w:rPr>
        <w:t>risk analysis</w:t>
      </w:r>
      <w:r>
        <w:rPr>
          <w:sz w:val="22"/>
          <w:szCs w:val="22"/>
        </w:rPr>
        <w:t xml:space="preserve"> assessing vulnerabilities, and determine the potential impact of a risk based on </w:t>
      </w:r>
      <w:r w:rsidR="006A7D4A">
        <w:rPr>
          <w:sz w:val="22"/>
          <w:szCs w:val="22"/>
        </w:rPr>
        <w:t>real (instead of fictive, outdated and/or paper-based)</w:t>
      </w:r>
      <w:r>
        <w:rPr>
          <w:sz w:val="22"/>
          <w:szCs w:val="22"/>
        </w:rPr>
        <w:t xml:space="preserve"> data</w:t>
      </w:r>
      <w:r w:rsidR="00D94F00">
        <w:rPr>
          <w:sz w:val="22"/>
          <w:szCs w:val="22"/>
        </w:rPr>
        <w:t>, and simulate and visualize potential security/safety scenarios using the digital VR smart event twin.</w:t>
      </w:r>
    </w:p>
    <w:p w14:paraId="1834F900" w14:textId="5357291E" w:rsidR="00937573" w:rsidRPr="00937573" w:rsidRDefault="00937573" w:rsidP="00D94F00">
      <w:pPr>
        <w:rPr>
          <w:b/>
          <w:sz w:val="22"/>
          <w:szCs w:val="22"/>
        </w:rPr>
      </w:pPr>
      <w:r w:rsidRPr="00937573">
        <w:rPr>
          <w:b/>
          <w:sz w:val="22"/>
          <w:szCs w:val="22"/>
        </w:rPr>
        <w:t xml:space="preserve">Phase </w:t>
      </w:r>
      <w:r w:rsidR="00C46C78">
        <w:rPr>
          <w:b/>
          <w:sz w:val="22"/>
          <w:szCs w:val="22"/>
        </w:rPr>
        <w:t>1</w:t>
      </w:r>
      <w:r w:rsidRPr="00937573">
        <w:rPr>
          <w:b/>
          <w:sz w:val="22"/>
          <w:szCs w:val="22"/>
        </w:rPr>
        <w:t>: Monitor</w:t>
      </w:r>
      <w:r w:rsidR="00C46C78">
        <w:rPr>
          <w:b/>
          <w:sz w:val="22"/>
          <w:szCs w:val="22"/>
        </w:rPr>
        <w:t xml:space="preserve"> &amp; Analyze (During-Event)</w:t>
      </w:r>
      <w:r w:rsidR="00D94F00" w:rsidRPr="00D94F00">
        <w:rPr>
          <w:noProof/>
        </w:rPr>
        <w:t xml:space="preserve"> </w:t>
      </w:r>
      <w:r w:rsidR="00D94F00">
        <w:rPr>
          <w:noProof/>
        </w:rPr>
        <mc:AlternateContent>
          <mc:Choice Requires="wps">
            <w:drawing>
              <wp:anchor distT="0" distB="0" distL="114300" distR="114300" simplePos="0" relativeHeight="251666432" behindDoc="0" locked="0" layoutInCell="1" allowOverlap="1" wp14:anchorId="51D154BD" wp14:editId="0B812542">
                <wp:simplePos x="0" y="0"/>
                <wp:positionH relativeFrom="column">
                  <wp:posOffset>3363595</wp:posOffset>
                </wp:positionH>
                <wp:positionV relativeFrom="paragraph">
                  <wp:posOffset>1722120</wp:posOffset>
                </wp:positionV>
                <wp:extent cx="3115945" cy="635"/>
                <wp:effectExtent l="0" t="0" r="0" b="12065"/>
                <wp:wrapSquare wrapText="bothSides"/>
                <wp:docPr id="6" name="Text Box 6"/>
                <wp:cNvGraphicFramePr/>
                <a:graphic xmlns:a="http://schemas.openxmlformats.org/drawingml/2006/main">
                  <a:graphicData uri="http://schemas.microsoft.com/office/word/2010/wordprocessingShape">
                    <wps:wsp>
                      <wps:cNvSpPr txBox="1"/>
                      <wps:spPr>
                        <a:xfrm>
                          <a:off x="0" y="0"/>
                          <a:ext cx="3115945" cy="635"/>
                        </a:xfrm>
                        <a:prstGeom prst="rect">
                          <a:avLst/>
                        </a:prstGeom>
                        <a:solidFill>
                          <a:prstClr val="white"/>
                        </a:solidFill>
                        <a:ln>
                          <a:noFill/>
                        </a:ln>
                      </wps:spPr>
                      <wps:txbx>
                        <w:txbxContent>
                          <w:p w14:paraId="4EBA4CAF" w14:textId="17F86DF5" w:rsidR="00D94F00" w:rsidRPr="00F7215B" w:rsidRDefault="00D94F00" w:rsidP="00D94F00">
                            <w:pPr>
                              <w:pStyle w:val="Caption"/>
                              <w:rPr>
                                <w:b/>
                                <w:sz w:val="22"/>
                                <w:szCs w:val="22"/>
                              </w:rPr>
                            </w:pPr>
                            <w:r>
                              <w:t xml:space="preserve">Figure </w:t>
                            </w:r>
                            <w:fldSimple w:instr=" SEQ Figure \* ARABIC ">
                              <w:r w:rsidR="00C76F83">
                                <w:rPr>
                                  <w:noProof/>
                                </w:rPr>
                                <w:t>1</w:t>
                              </w:r>
                            </w:fldSimple>
                            <w:r>
                              <w:t xml:space="preserve">Key Components V2 </w:t>
                            </w:r>
                            <w:r w:rsidR="00625AB2">
                              <w:t>Approach and Tech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D154BD" id="_x0000_t202" coordsize="21600,21600" o:spt="202" path="m,l,21600r21600,l21600,xe">
                <v:stroke joinstyle="miter"/>
                <v:path gradientshapeok="t" o:connecttype="rect"/>
              </v:shapetype>
              <v:shape id="Text Box 6" o:spid="_x0000_s1026" type="#_x0000_t202" style="position:absolute;margin-left:264.85pt;margin-top:135.6pt;width:245.3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" stroked="f">
                <v:textbox style="mso-fit-shape-to-text:t" inset="0,0,0,0">
                  <w:txbxContent>
                    <w:p w14:paraId="4EBA4CAF" w14:textId="17F86DF5" w:rsidR="00D94F00" w:rsidRPr="00F7215B" w:rsidRDefault="00D94F00" w:rsidP="00D94F00">
                      <w:pPr>
                        <w:pStyle w:val="Caption"/>
                        <w:rPr>
                          <w:b/>
                          <w:sz w:val="22"/>
                          <w:szCs w:val="22"/>
                        </w:rPr>
                      </w:pPr>
                      <w:r>
                        <w:t xml:space="preserve">Figure </w:t>
                      </w:r>
                      <w:r>
                        <w:fldChar w:fldCharType="begin"/>
                      </w:r>
                      <w:r>
                        <w:instrText xml:space="preserve"> SEQ Figure \* ARABIC </w:instrText>
                      </w:r>
                      <w:r>
                        <w:fldChar w:fldCharType="separate"/>
                      </w:r>
                      <w:r w:rsidR="00C76F83">
                        <w:rPr>
                          <w:noProof/>
                        </w:rPr>
                        <w:t>1</w:t>
                      </w:r>
                      <w:r>
                        <w:fldChar w:fldCharType="end"/>
                      </w:r>
                      <w:r>
                        <w:t xml:space="preserve">Key Components V2 </w:t>
                      </w:r>
                      <w:r w:rsidR="00625AB2">
                        <w:t>Approach and Tech Platform</w:t>
                      </w:r>
                    </w:p>
                  </w:txbxContent>
                </v:textbox>
                <w10:wrap type="square"/>
              </v:shape>
            </w:pict>
          </mc:Fallback>
        </mc:AlternateContent>
      </w:r>
      <w:r w:rsidR="00D94F00" w:rsidRPr="00D94F00">
        <w:rPr>
          <w:b/>
          <w:noProof/>
          <w:sz w:val="22"/>
          <w:szCs w:val="22"/>
        </w:rPr>
        <w:drawing>
          <wp:anchor distT="0" distB="0" distL="114300" distR="114300" simplePos="0" relativeHeight="251664384" behindDoc="0" locked="0" layoutInCell="1" allowOverlap="1" wp14:anchorId="400CF69D" wp14:editId="00E459A2">
            <wp:simplePos x="0" y="0"/>
            <wp:positionH relativeFrom="column">
              <wp:posOffset>3363595</wp:posOffset>
            </wp:positionH>
            <wp:positionV relativeFrom="paragraph">
              <wp:posOffset>-3175</wp:posOffset>
            </wp:positionV>
            <wp:extent cx="3115945" cy="166814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15945" cy="1668145"/>
                    </a:xfrm>
                    <a:prstGeom prst="rect">
                      <a:avLst/>
                    </a:prstGeom>
                  </pic:spPr>
                </pic:pic>
              </a:graphicData>
            </a:graphic>
            <wp14:sizeRelH relativeFrom="page">
              <wp14:pctWidth>0</wp14:pctWidth>
            </wp14:sizeRelH>
            <wp14:sizeRelV relativeFrom="page">
              <wp14:pctHeight>0</wp14:pctHeight>
            </wp14:sizeRelV>
          </wp:anchor>
        </w:drawing>
      </w:r>
    </w:p>
    <w:p w14:paraId="4341228E" w14:textId="58E9A3C0" w:rsidR="00937573" w:rsidRPr="00937573" w:rsidRDefault="00937573" w:rsidP="00937573">
      <w:pPr>
        <w:jc w:val="both"/>
        <w:rPr>
          <w:sz w:val="22"/>
          <w:szCs w:val="22"/>
        </w:rPr>
      </w:pPr>
      <w:r w:rsidRPr="00937573">
        <w:rPr>
          <w:sz w:val="22"/>
          <w:szCs w:val="22"/>
        </w:rPr>
        <w:t xml:space="preserve">During an event, </w:t>
      </w:r>
      <w:r w:rsidR="00C46C78">
        <w:rPr>
          <w:sz w:val="22"/>
          <w:szCs w:val="22"/>
        </w:rPr>
        <w:t xml:space="preserve">the V2 </w:t>
      </w:r>
      <w:r w:rsidRPr="00937573">
        <w:rPr>
          <w:sz w:val="22"/>
          <w:szCs w:val="22"/>
        </w:rPr>
        <w:t>tools</w:t>
      </w:r>
      <w:r w:rsidR="00C46C78">
        <w:rPr>
          <w:sz w:val="22"/>
          <w:szCs w:val="22"/>
        </w:rPr>
        <w:t xml:space="preserve"> and platform</w:t>
      </w:r>
      <w:r w:rsidRPr="00937573">
        <w:rPr>
          <w:sz w:val="22"/>
          <w:szCs w:val="22"/>
        </w:rPr>
        <w:t xml:space="preserve"> offer</w:t>
      </w:r>
      <w:r w:rsidR="00DC6449">
        <w:rPr>
          <w:sz w:val="22"/>
          <w:szCs w:val="22"/>
        </w:rPr>
        <w:t>s monitoring and analysis tools for smart event stakeholders to</w:t>
      </w:r>
      <w:r w:rsidRPr="00937573">
        <w:rPr>
          <w:sz w:val="22"/>
          <w:szCs w:val="22"/>
        </w:rPr>
        <w:t>:</w:t>
      </w:r>
    </w:p>
    <w:p w14:paraId="34D78C36" w14:textId="019EAB6E" w:rsidR="00937573" w:rsidRDefault="00DC6449" w:rsidP="00087F22">
      <w:pPr>
        <w:numPr>
          <w:ilvl w:val="0"/>
          <w:numId w:val="18"/>
        </w:numPr>
        <w:jc w:val="both"/>
        <w:rPr>
          <w:sz w:val="22"/>
          <w:szCs w:val="22"/>
        </w:rPr>
      </w:pPr>
      <w:r w:rsidRPr="006A7D4A">
        <w:rPr>
          <w:b/>
          <w:sz w:val="22"/>
          <w:szCs w:val="22"/>
        </w:rPr>
        <w:t>Capture</w:t>
      </w:r>
      <w:r>
        <w:rPr>
          <w:sz w:val="22"/>
          <w:szCs w:val="22"/>
        </w:rPr>
        <w:t xml:space="preserve"> </w:t>
      </w:r>
      <w:r w:rsidR="00937573" w:rsidRPr="00937573">
        <w:rPr>
          <w:sz w:val="22"/>
          <w:szCs w:val="22"/>
        </w:rPr>
        <w:t>"</w:t>
      </w:r>
      <w:r w:rsidRPr="00DC6449">
        <w:rPr>
          <w:b/>
          <w:sz w:val="22"/>
          <w:szCs w:val="22"/>
        </w:rPr>
        <w:t>l</w:t>
      </w:r>
      <w:r w:rsidR="00937573" w:rsidRPr="00DC6449">
        <w:rPr>
          <w:b/>
          <w:sz w:val="22"/>
          <w:szCs w:val="22"/>
        </w:rPr>
        <w:t>ive</w:t>
      </w:r>
      <w:r>
        <w:rPr>
          <w:b/>
          <w:sz w:val="22"/>
          <w:szCs w:val="22"/>
        </w:rPr>
        <w:t xml:space="preserve"> (real-time) data streams</w:t>
      </w:r>
      <w:r w:rsidR="00937573" w:rsidRPr="00937573">
        <w:rPr>
          <w:sz w:val="22"/>
          <w:szCs w:val="22"/>
        </w:rPr>
        <w:t xml:space="preserve">" </w:t>
      </w:r>
      <w:r w:rsidR="000336C5">
        <w:rPr>
          <w:sz w:val="22"/>
          <w:szCs w:val="22"/>
        </w:rPr>
        <w:t>such live drone and CCTV footage</w:t>
      </w:r>
      <w:r w:rsidR="00937573" w:rsidRPr="00937573">
        <w:rPr>
          <w:sz w:val="22"/>
          <w:szCs w:val="22"/>
        </w:rPr>
        <w:t xml:space="preserve">; and, </w:t>
      </w:r>
      <w:r w:rsidR="000336C5">
        <w:rPr>
          <w:sz w:val="22"/>
          <w:szCs w:val="22"/>
        </w:rPr>
        <w:t>superimpose</w:t>
      </w:r>
      <w:r w:rsidR="00937573" w:rsidRPr="00937573">
        <w:rPr>
          <w:sz w:val="22"/>
          <w:szCs w:val="22"/>
        </w:rPr>
        <w:t xml:space="preserve"> the</w:t>
      </w:r>
      <w:r w:rsidR="000336C5">
        <w:rPr>
          <w:sz w:val="22"/>
          <w:szCs w:val="22"/>
        </w:rPr>
        <w:t xml:space="preserve">m </w:t>
      </w:r>
      <w:r w:rsidR="00937573" w:rsidRPr="00937573">
        <w:rPr>
          <w:sz w:val="22"/>
          <w:szCs w:val="22"/>
        </w:rPr>
        <w:t xml:space="preserve">with live images "on-the-ground" which are collected by security officers with </w:t>
      </w:r>
      <w:r>
        <w:rPr>
          <w:sz w:val="22"/>
          <w:szCs w:val="22"/>
        </w:rPr>
        <w:t xml:space="preserve">devices including </w:t>
      </w:r>
      <w:r w:rsidR="00937573" w:rsidRPr="00937573">
        <w:rPr>
          <w:sz w:val="22"/>
          <w:szCs w:val="22"/>
        </w:rPr>
        <w:t>smart glasses</w:t>
      </w:r>
      <w:r w:rsidR="000336C5">
        <w:rPr>
          <w:sz w:val="22"/>
          <w:szCs w:val="22"/>
        </w:rPr>
        <w:t xml:space="preserve"> </w:t>
      </w:r>
      <w:r>
        <w:rPr>
          <w:sz w:val="22"/>
          <w:szCs w:val="22"/>
        </w:rPr>
        <w:t>and smart phones;</w:t>
      </w:r>
      <w:r w:rsidR="00937573" w:rsidRPr="00937573">
        <w:rPr>
          <w:sz w:val="22"/>
          <w:szCs w:val="22"/>
        </w:rPr>
        <w:t xml:space="preserve"> </w:t>
      </w:r>
    </w:p>
    <w:p w14:paraId="3F2354CE" w14:textId="357D6E03" w:rsidR="006A7D4A" w:rsidRPr="00937573" w:rsidRDefault="006A7D4A" w:rsidP="00087F22">
      <w:pPr>
        <w:numPr>
          <w:ilvl w:val="0"/>
          <w:numId w:val="18"/>
        </w:numPr>
        <w:jc w:val="both"/>
        <w:rPr>
          <w:sz w:val="22"/>
          <w:szCs w:val="22"/>
        </w:rPr>
      </w:pPr>
      <w:r w:rsidRPr="006A7D4A">
        <w:rPr>
          <w:b/>
          <w:sz w:val="22"/>
          <w:szCs w:val="22"/>
        </w:rPr>
        <w:t>Detect</w:t>
      </w:r>
      <w:r>
        <w:rPr>
          <w:sz w:val="22"/>
          <w:szCs w:val="22"/>
        </w:rPr>
        <w:t xml:space="preserve"> </w:t>
      </w:r>
      <w:r w:rsidRPr="006A7D4A">
        <w:rPr>
          <w:b/>
          <w:sz w:val="22"/>
          <w:szCs w:val="22"/>
        </w:rPr>
        <w:t xml:space="preserve">anomalies situations </w:t>
      </w:r>
      <w:r>
        <w:rPr>
          <w:sz w:val="22"/>
          <w:szCs w:val="22"/>
        </w:rPr>
        <w:t xml:space="preserve">(e.g., festival goers that </w:t>
      </w:r>
      <w:proofErr w:type="spellStart"/>
      <w:r>
        <w:rPr>
          <w:sz w:val="22"/>
          <w:szCs w:val="22"/>
        </w:rPr>
        <w:t>zzig-zagg</w:t>
      </w:r>
      <w:proofErr w:type="spellEnd"/>
      <w:r>
        <w:rPr>
          <w:sz w:val="22"/>
          <w:szCs w:val="22"/>
        </w:rPr>
        <w:t xml:space="preserve"> through the audience, or increased activities near the physical barriers, e.g., fences, of the festival terrain)</w:t>
      </w:r>
    </w:p>
    <w:p w14:paraId="4C2AB94D" w14:textId="08AE1CBA" w:rsidR="00937573" w:rsidRPr="00937573" w:rsidRDefault="000336C5" w:rsidP="00087F22">
      <w:pPr>
        <w:numPr>
          <w:ilvl w:val="0"/>
          <w:numId w:val="18"/>
        </w:numPr>
        <w:jc w:val="both"/>
        <w:rPr>
          <w:sz w:val="22"/>
          <w:szCs w:val="22"/>
        </w:rPr>
      </w:pPr>
      <w:r>
        <w:rPr>
          <w:sz w:val="22"/>
          <w:szCs w:val="22"/>
        </w:rPr>
        <w:t xml:space="preserve">Real-time </w:t>
      </w:r>
      <w:r w:rsidR="006A7D4A">
        <w:rPr>
          <w:sz w:val="22"/>
          <w:szCs w:val="22"/>
        </w:rPr>
        <w:t>analysis</w:t>
      </w:r>
      <w:r w:rsidR="00937573" w:rsidRPr="00937573">
        <w:rPr>
          <w:sz w:val="22"/>
          <w:szCs w:val="22"/>
        </w:rPr>
        <w:t xml:space="preserve"> these live </w:t>
      </w:r>
      <w:r w:rsidR="00DC6449">
        <w:rPr>
          <w:sz w:val="22"/>
          <w:szCs w:val="22"/>
        </w:rPr>
        <w:t>data streams</w:t>
      </w:r>
      <w:r>
        <w:rPr>
          <w:sz w:val="22"/>
          <w:szCs w:val="22"/>
        </w:rPr>
        <w:t xml:space="preserve"> exploiting state of the art AI technologies, notably deep leaning</w:t>
      </w:r>
      <w:r w:rsidR="00DC6449">
        <w:rPr>
          <w:sz w:val="22"/>
          <w:szCs w:val="22"/>
        </w:rPr>
        <w:t xml:space="preserve">, triangulate them with input of phase-0 to </w:t>
      </w:r>
      <w:r>
        <w:rPr>
          <w:sz w:val="22"/>
          <w:szCs w:val="22"/>
        </w:rPr>
        <w:t>create</w:t>
      </w:r>
      <w:r w:rsidR="00DC6449">
        <w:rPr>
          <w:sz w:val="22"/>
          <w:szCs w:val="22"/>
        </w:rPr>
        <w:t xml:space="preserve"> a multi-dimensional </w:t>
      </w:r>
      <w:r w:rsidR="00DC6449" w:rsidRPr="00DC6449">
        <w:rPr>
          <w:b/>
          <w:sz w:val="22"/>
          <w:szCs w:val="22"/>
        </w:rPr>
        <w:t>“</w:t>
      </w:r>
      <w:r w:rsidR="006A7D4A">
        <w:rPr>
          <w:b/>
          <w:sz w:val="22"/>
          <w:szCs w:val="22"/>
        </w:rPr>
        <w:t xml:space="preserve">living </w:t>
      </w:r>
      <w:r w:rsidR="00DC6449" w:rsidRPr="00DC6449">
        <w:rPr>
          <w:b/>
          <w:sz w:val="22"/>
          <w:szCs w:val="22"/>
        </w:rPr>
        <w:t>digital twin” of the smart event</w:t>
      </w:r>
      <w:r w:rsidR="006A7D4A">
        <w:rPr>
          <w:b/>
          <w:sz w:val="22"/>
          <w:szCs w:val="22"/>
        </w:rPr>
        <w:t xml:space="preserve"> and offer real-time intelligence</w:t>
      </w:r>
      <w:r w:rsidR="00DC6449">
        <w:rPr>
          <w:sz w:val="22"/>
          <w:szCs w:val="22"/>
        </w:rPr>
        <w:t>;</w:t>
      </w:r>
    </w:p>
    <w:p w14:paraId="60B32B47" w14:textId="7A545E60" w:rsidR="00C46C78" w:rsidRPr="00087F22" w:rsidRDefault="006A7D4A" w:rsidP="00087F22">
      <w:pPr>
        <w:numPr>
          <w:ilvl w:val="0"/>
          <w:numId w:val="18"/>
        </w:numPr>
        <w:jc w:val="both"/>
        <w:rPr>
          <w:sz w:val="22"/>
          <w:szCs w:val="22"/>
        </w:rPr>
      </w:pPr>
      <w:r>
        <w:rPr>
          <w:b/>
          <w:sz w:val="22"/>
          <w:szCs w:val="22"/>
        </w:rPr>
        <w:t>Automatically c</w:t>
      </w:r>
      <w:r w:rsidRPr="006A7D4A">
        <w:rPr>
          <w:b/>
          <w:sz w:val="22"/>
          <w:szCs w:val="22"/>
        </w:rPr>
        <w:t>ommunicate</w:t>
      </w:r>
      <w:r w:rsidR="00937573" w:rsidRPr="00937573">
        <w:rPr>
          <w:sz w:val="22"/>
          <w:szCs w:val="22"/>
        </w:rPr>
        <w:t xml:space="preserve"> </w:t>
      </w:r>
      <w:r>
        <w:rPr>
          <w:sz w:val="22"/>
          <w:szCs w:val="22"/>
        </w:rPr>
        <w:t>intelligence (</w:t>
      </w:r>
      <w:proofErr w:type="spellStart"/>
      <w:proofErr w:type="gramStart"/>
      <w:r>
        <w:rPr>
          <w:sz w:val="22"/>
          <w:szCs w:val="22"/>
        </w:rPr>
        <w:t>e.g</w:t>
      </w:r>
      <w:proofErr w:type="spellEnd"/>
      <w:r>
        <w:rPr>
          <w:sz w:val="22"/>
          <w:szCs w:val="22"/>
        </w:rPr>
        <w:t>,.,</w:t>
      </w:r>
      <w:proofErr w:type="gramEnd"/>
      <w:r>
        <w:rPr>
          <w:sz w:val="22"/>
          <w:szCs w:val="22"/>
        </w:rPr>
        <w:t xml:space="preserve"> through </w:t>
      </w:r>
      <w:proofErr w:type="spellStart"/>
      <w:r>
        <w:rPr>
          <w:sz w:val="22"/>
          <w:szCs w:val="22"/>
        </w:rPr>
        <w:t>arlert</w:t>
      </w:r>
      <w:proofErr w:type="spellEnd"/>
      <w:r>
        <w:rPr>
          <w:sz w:val="22"/>
          <w:szCs w:val="22"/>
        </w:rPr>
        <w:t xml:space="preserve"> messages and blinking CCTVs) </w:t>
      </w:r>
      <w:r w:rsidR="00937573" w:rsidRPr="00937573">
        <w:rPr>
          <w:sz w:val="22"/>
          <w:szCs w:val="22"/>
        </w:rPr>
        <w:t>to a central "command center" / "war-room" / "post"</w:t>
      </w:r>
      <w:r>
        <w:rPr>
          <w:sz w:val="22"/>
          <w:szCs w:val="22"/>
        </w:rPr>
        <w:t xml:space="preserve"> e.g. by visualization</w:t>
      </w:r>
      <w:r w:rsidR="00937573" w:rsidRPr="00937573">
        <w:rPr>
          <w:sz w:val="22"/>
          <w:szCs w:val="22"/>
        </w:rPr>
        <w:t>.</w:t>
      </w:r>
    </w:p>
    <w:p w14:paraId="4AC3A860" w14:textId="7EF8CAA7" w:rsidR="00C46C78" w:rsidRDefault="00937573" w:rsidP="00937573">
      <w:pPr>
        <w:jc w:val="both"/>
        <w:rPr>
          <w:b/>
          <w:sz w:val="22"/>
          <w:szCs w:val="22"/>
        </w:rPr>
      </w:pPr>
      <w:r w:rsidRPr="00937573">
        <w:rPr>
          <w:b/>
          <w:sz w:val="22"/>
          <w:szCs w:val="22"/>
        </w:rPr>
        <w:t xml:space="preserve">Phase </w:t>
      </w:r>
      <w:r w:rsidR="00C46C78">
        <w:rPr>
          <w:b/>
          <w:sz w:val="22"/>
          <w:szCs w:val="22"/>
        </w:rPr>
        <w:t>2</w:t>
      </w:r>
      <w:r w:rsidRPr="00937573">
        <w:rPr>
          <w:b/>
          <w:sz w:val="22"/>
          <w:szCs w:val="22"/>
        </w:rPr>
        <w:t xml:space="preserve">: </w:t>
      </w:r>
      <w:r w:rsidR="00C46C78">
        <w:rPr>
          <w:b/>
          <w:sz w:val="22"/>
          <w:szCs w:val="22"/>
        </w:rPr>
        <w:t>Contain</w:t>
      </w:r>
      <w:r w:rsidR="006A7D4A">
        <w:rPr>
          <w:b/>
          <w:sz w:val="22"/>
          <w:szCs w:val="22"/>
        </w:rPr>
        <w:t xml:space="preserve"> </w:t>
      </w:r>
      <w:r w:rsidR="00C46C78">
        <w:rPr>
          <w:b/>
          <w:sz w:val="22"/>
          <w:szCs w:val="22"/>
        </w:rPr>
        <w:t>and Recover (Directly-After-Event)</w:t>
      </w:r>
    </w:p>
    <w:p w14:paraId="7C70FF99" w14:textId="3AFD3389" w:rsidR="00C46C78" w:rsidRDefault="006A7D4A" w:rsidP="00937573">
      <w:pPr>
        <w:jc w:val="both"/>
        <w:rPr>
          <w:sz w:val="22"/>
          <w:szCs w:val="22"/>
        </w:rPr>
      </w:pPr>
      <w:r>
        <w:rPr>
          <w:sz w:val="22"/>
          <w:szCs w:val="22"/>
        </w:rPr>
        <w:t>In case a vulnerability has materialized, the v2 tools and platform will offer support to:</w:t>
      </w:r>
    </w:p>
    <w:p w14:paraId="10BEA847" w14:textId="1E37829B" w:rsidR="006A7D4A" w:rsidRDefault="006A7D4A" w:rsidP="00087F22">
      <w:pPr>
        <w:pStyle w:val="ListParagraph"/>
        <w:numPr>
          <w:ilvl w:val="0"/>
          <w:numId w:val="17"/>
        </w:numPr>
        <w:jc w:val="both"/>
        <w:rPr>
          <w:rFonts w:ascii="Times New Roman" w:hAnsi="Times New Roman" w:cs="Times New Roman"/>
          <w:sz w:val="22"/>
          <w:szCs w:val="22"/>
        </w:rPr>
      </w:pPr>
      <w:r w:rsidRPr="006A7D4A">
        <w:rPr>
          <w:rFonts w:ascii="Times New Roman" w:hAnsi="Times New Roman" w:cs="Times New Roman"/>
          <w:b/>
          <w:sz w:val="22"/>
          <w:szCs w:val="22"/>
        </w:rPr>
        <w:t>Predict</w:t>
      </w:r>
      <w:r>
        <w:rPr>
          <w:rFonts w:ascii="Times New Roman" w:hAnsi="Times New Roman" w:cs="Times New Roman"/>
          <w:sz w:val="22"/>
          <w:szCs w:val="22"/>
        </w:rPr>
        <w:t xml:space="preserve"> the way in which the </w:t>
      </w:r>
      <w:r w:rsidRPr="006A7D4A">
        <w:rPr>
          <w:rFonts w:ascii="Times New Roman" w:hAnsi="Times New Roman" w:cs="Times New Roman"/>
          <w:b/>
          <w:sz w:val="22"/>
          <w:szCs w:val="22"/>
        </w:rPr>
        <w:t xml:space="preserve">risk will unfold </w:t>
      </w:r>
      <w:r>
        <w:rPr>
          <w:rFonts w:ascii="Times New Roman" w:hAnsi="Times New Roman" w:cs="Times New Roman"/>
          <w:sz w:val="22"/>
          <w:szCs w:val="22"/>
        </w:rPr>
        <w:t>in terms of the sequence of next events;</w:t>
      </w:r>
    </w:p>
    <w:p w14:paraId="529A3137" w14:textId="67669F7A" w:rsidR="006A7D4A" w:rsidRDefault="006A7D4A" w:rsidP="00087F22">
      <w:pPr>
        <w:pStyle w:val="ListParagraph"/>
        <w:numPr>
          <w:ilvl w:val="0"/>
          <w:numId w:val="17"/>
        </w:numPr>
        <w:jc w:val="both"/>
        <w:rPr>
          <w:rFonts w:ascii="Times New Roman" w:hAnsi="Times New Roman" w:cs="Times New Roman"/>
          <w:sz w:val="22"/>
          <w:szCs w:val="22"/>
        </w:rPr>
      </w:pPr>
      <w:r w:rsidRPr="006A7D4A">
        <w:rPr>
          <w:rFonts w:ascii="Times New Roman" w:hAnsi="Times New Roman" w:cs="Times New Roman"/>
          <w:b/>
          <w:sz w:val="22"/>
          <w:szCs w:val="22"/>
        </w:rPr>
        <w:t>Visualize</w:t>
      </w:r>
      <w:r>
        <w:rPr>
          <w:rFonts w:ascii="Times New Roman" w:hAnsi="Times New Roman" w:cs="Times New Roman"/>
          <w:sz w:val="22"/>
          <w:szCs w:val="22"/>
        </w:rPr>
        <w:t xml:space="preserve"> this prediction with the living digital twin, allowing the facility to “</w:t>
      </w:r>
      <w:r w:rsidRPr="006A7D4A">
        <w:rPr>
          <w:rFonts w:ascii="Times New Roman" w:hAnsi="Times New Roman" w:cs="Times New Roman"/>
          <w:b/>
          <w:sz w:val="22"/>
          <w:szCs w:val="22"/>
        </w:rPr>
        <w:t>play forward</w:t>
      </w:r>
      <w:r>
        <w:rPr>
          <w:rFonts w:ascii="Times New Roman" w:hAnsi="Times New Roman" w:cs="Times New Roman"/>
          <w:sz w:val="22"/>
          <w:szCs w:val="22"/>
        </w:rPr>
        <w:t xml:space="preserve">” various likely </w:t>
      </w:r>
      <w:r w:rsidRPr="006A7D4A">
        <w:rPr>
          <w:rFonts w:ascii="Times New Roman" w:hAnsi="Times New Roman" w:cs="Times New Roman"/>
          <w:b/>
          <w:sz w:val="22"/>
          <w:szCs w:val="22"/>
        </w:rPr>
        <w:t>scenarios</w:t>
      </w:r>
      <w:r>
        <w:rPr>
          <w:rFonts w:ascii="Times New Roman" w:hAnsi="Times New Roman" w:cs="Times New Roman"/>
          <w:sz w:val="22"/>
          <w:szCs w:val="22"/>
        </w:rPr>
        <w:t xml:space="preserve"> in which the security threat might develop;</w:t>
      </w:r>
    </w:p>
    <w:p w14:paraId="7CD0803D" w14:textId="16E36B47" w:rsidR="00A2704E" w:rsidRPr="00087F22" w:rsidRDefault="006A7D4A" w:rsidP="00937573">
      <w:pPr>
        <w:pStyle w:val="ListParagraph"/>
        <w:numPr>
          <w:ilvl w:val="0"/>
          <w:numId w:val="17"/>
        </w:numPr>
        <w:jc w:val="both"/>
        <w:rPr>
          <w:rFonts w:ascii="Times New Roman" w:hAnsi="Times New Roman" w:cs="Times New Roman"/>
          <w:sz w:val="22"/>
          <w:szCs w:val="22"/>
        </w:rPr>
      </w:pPr>
      <w:r>
        <w:rPr>
          <w:rFonts w:ascii="Times New Roman" w:hAnsi="Times New Roman" w:cs="Times New Roman"/>
          <w:sz w:val="22"/>
          <w:szCs w:val="22"/>
        </w:rPr>
        <w:t xml:space="preserve">Help to </w:t>
      </w:r>
      <w:r w:rsidRPr="006A7D4A">
        <w:rPr>
          <w:rFonts w:ascii="Times New Roman" w:hAnsi="Times New Roman" w:cs="Times New Roman"/>
          <w:b/>
          <w:sz w:val="22"/>
          <w:szCs w:val="22"/>
        </w:rPr>
        <w:t>contain</w:t>
      </w:r>
      <w:r>
        <w:rPr>
          <w:rFonts w:ascii="Times New Roman" w:hAnsi="Times New Roman" w:cs="Times New Roman"/>
          <w:sz w:val="22"/>
          <w:szCs w:val="22"/>
        </w:rPr>
        <w:t xml:space="preserve"> the situation by s</w:t>
      </w:r>
      <w:r w:rsidRPr="006A7D4A">
        <w:rPr>
          <w:rFonts w:ascii="Times New Roman" w:hAnsi="Times New Roman" w:cs="Times New Roman"/>
          <w:sz w:val="22"/>
          <w:szCs w:val="22"/>
        </w:rPr>
        <w:t>uggest</w:t>
      </w:r>
      <w:r>
        <w:rPr>
          <w:rFonts w:ascii="Times New Roman" w:hAnsi="Times New Roman" w:cs="Times New Roman"/>
          <w:sz w:val="22"/>
          <w:szCs w:val="22"/>
        </w:rPr>
        <w:t>ing</w:t>
      </w:r>
      <w:r w:rsidRPr="006A7D4A">
        <w:rPr>
          <w:rFonts w:ascii="Times New Roman" w:hAnsi="Times New Roman" w:cs="Times New Roman"/>
          <w:sz w:val="22"/>
          <w:szCs w:val="22"/>
        </w:rPr>
        <w:t xml:space="preserve"> </w:t>
      </w:r>
      <w:r w:rsidRPr="006A7D4A">
        <w:rPr>
          <w:rFonts w:ascii="Times New Roman" w:hAnsi="Times New Roman" w:cs="Times New Roman"/>
          <w:b/>
          <w:sz w:val="22"/>
          <w:szCs w:val="22"/>
        </w:rPr>
        <w:t xml:space="preserve">pre-emptive </w:t>
      </w:r>
      <w:r>
        <w:rPr>
          <w:rFonts w:ascii="Times New Roman" w:hAnsi="Times New Roman" w:cs="Times New Roman"/>
          <w:b/>
          <w:sz w:val="22"/>
          <w:szCs w:val="22"/>
        </w:rPr>
        <w:t xml:space="preserve">and corrective </w:t>
      </w:r>
      <w:r w:rsidRPr="006A7D4A">
        <w:rPr>
          <w:rFonts w:ascii="Times New Roman" w:hAnsi="Times New Roman" w:cs="Times New Roman"/>
          <w:b/>
          <w:sz w:val="22"/>
          <w:szCs w:val="22"/>
        </w:rPr>
        <w:t>measures</w:t>
      </w:r>
      <w:r w:rsidRPr="006A7D4A">
        <w:rPr>
          <w:rFonts w:ascii="Times New Roman" w:hAnsi="Times New Roman" w:cs="Times New Roman"/>
          <w:sz w:val="22"/>
          <w:szCs w:val="22"/>
        </w:rPr>
        <w:t xml:space="preserve"> (e.g., geofence a particular area</w:t>
      </w:r>
      <w:r>
        <w:rPr>
          <w:rFonts w:ascii="Times New Roman" w:hAnsi="Times New Roman" w:cs="Times New Roman"/>
          <w:sz w:val="22"/>
          <w:szCs w:val="22"/>
        </w:rPr>
        <w:t>/recovery suggestions such as</w:t>
      </w:r>
      <w:proofErr w:type="gramStart"/>
      <w:r>
        <w:rPr>
          <w:rFonts w:ascii="Times New Roman" w:hAnsi="Times New Roman" w:cs="Times New Roman"/>
          <w:sz w:val="22"/>
          <w:szCs w:val="22"/>
        </w:rPr>
        <w:t xml:space="preserve"> </w:t>
      </w:r>
      <w:r w:rsidR="00087F22">
        <w:rPr>
          <w:rFonts w:ascii="Times New Roman" w:hAnsi="Times New Roman" w:cs="Times New Roman"/>
          <w:sz w:val="22"/>
          <w:szCs w:val="22"/>
        </w:rPr>
        <w:t>..</w:t>
      </w:r>
      <w:proofErr w:type="gramEnd"/>
      <w:r w:rsidRPr="006A7D4A">
        <w:rPr>
          <w:rFonts w:ascii="Times New Roman" w:hAnsi="Times New Roman" w:cs="Times New Roman"/>
          <w:sz w:val="22"/>
          <w:szCs w:val="22"/>
        </w:rPr>
        <w:t>)</w:t>
      </w:r>
      <w:r>
        <w:rPr>
          <w:rFonts w:ascii="Times New Roman" w:hAnsi="Times New Roman" w:cs="Times New Roman"/>
          <w:sz w:val="22"/>
          <w:szCs w:val="22"/>
        </w:rPr>
        <w:t xml:space="preserve"> exploiting </w:t>
      </w:r>
      <w:r w:rsidRPr="006A7D4A">
        <w:rPr>
          <w:rFonts w:ascii="Times New Roman" w:hAnsi="Times New Roman" w:cs="Times New Roman"/>
          <w:b/>
          <w:sz w:val="22"/>
          <w:szCs w:val="22"/>
        </w:rPr>
        <w:t>trained models</w:t>
      </w:r>
      <w:r>
        <w:rPr>
          <w:rFonts w:ascii="Times New Roman" w:hAnsi="Times New Roman" w:cs="Times New Roman"/>
          <w:sz w:val="22"/>
          <w:szCs w:val="22"/>
        </w:rPr>
        <w:t xml:space="preserve"> gained by machine learning technology.</w:t>
      </w:r>
    </w:p>
    <w:p w14:paraId="1078C9DA" w14:textId="42812FD8" w:rsidR="00C46C78" w:rsidRDefault="00C46C78" w:rsidP="00937573">
      <w:pPr>
        <w:jc w:val="both"/>
        <w:rPr>
          <w:b/>
          <w:sz w:val="22"/>
          <w:szCs w:val="22"/>
        </w:rPr>
      </w:pPr>
      <w:r>
        <w:rPr>
          <w:b/>
          <w:sz w:val="22"/>
          <w:szCs w:val="22"/>
        </w:rPr>
        <w:t xml:space="preserve">Phase 3: Learn &amp; Consult </w:t>
      </w:r>
      <w:r w:rsidR="00087F22">
        <w:rPr>
          <w:b/>
          <w:sz w:val="22"/>
          <w:szCs w:val="22"/>
        </w:rPr>
        <w:t>(</w:t>
      </w:r>
      <w:r>
        <w:rPr>
          <w:b/>
          <w:sz w:val="22"/>
          <w:szCs w:val="22"/>
        </w:rPr>
        <w:t>Post-Event</w:t>
      </w:r>
      <w:r w:rsidR="00087F22">
        <w:rPr>
          <w:b/>
          <w:sz w:val="22"/>
          <w:szCs w:val="22"/>
        </w:rPr>
        <w:t>)</w:t>
      </w:r>
    </w:p>
    <w:p w14:paraId="22698DAA" w14:textId="49E5A5C3" w:rsidR="00CE0210" w:rsidRDefault="00937573" w:rsidP="00937573">
      <w:pPr>
        <w:jc w:val="both"/>
        <w:rPr>
          <w:sz w:val="22"/>
          <w:szCs w:val="22"/>
        </w:rPr>
      </w:pPr>
      <w:r w:rsidRPr="00937573">
        <w:rPr>
          <w:sz w:val="22"/>
          <w:szCs w:val="22"/>
        </w:rPr>
        <w:t xml:space="preserve">Finally, </w:t>
      </w:r>
      <w:r w:rsidR="001B7117">
        <w:rPr>
          <w:b/>
          <w:sz w:val="22"/>
          <w:szCs w:val="22"/>
        </w:rPr>
        <w:t>V</w:t>
      </w:r>
      <w:r w:rsidR="001B7117" w:rsidRPr="00087F22">
        <w:rPr>
          <w:b/>
          <w:sz w:val="22"/>
          <w:szCs w:val="22"/>
          <w:vertAlign w:val="superscript"/>
        </w:rPr>
        <w:t>2</w:t>
      </w:r>
      <w:r w:rsidRPr="00087F22">
        <w:rPr>
          <w:sz w:val="22"/>
          <w:szCs w:val="22"/>
          <w:vertAlign w:val="superscript"/>
        </w:rPr>
        <w:t xml:space="preserve"> </w:t>
      </w:r>
      <w:r w:rsidRPr="00937573">
        <w:rPr>
          <w:sz w:val="22"/>
          <w:szCs w:val="22"/>
        </w:rPr>
        <w:t>functionality offers to "</w:t>
      </w:r>
      <w:r w:rsidRPr="00087F22">
        <w:rPr>
          <w:b/>
          <w:sz w:val="22"/>
          <w:szCs w:val="22"/>
        </w:rPr>
        <w:t>play back</w:t>
      </w:r>
      <w:r w:rsidRPr="00937573">
        <w:rPr>
          <w:sz w:val="22"/>
          <w:szCs w:val="22"/>
        </w:rPr>
        <w:t xml:space="preserve">" an event </w:t>
      </w:r>
      <w:r w:rsidR="00087F22">
        <w:rPr>
          <w:sz w:val="22"/>
          <w:szCs w:val="22"/>
        </w:rPr>
        <w:t xml:space="preserve">exploiting the </w:t>
      </w:r>
      <w:r w:rsidR="00087F22" w:rsidRPr="00087F22">
        <w:rPr>
          <w:b/>
          <w:sz w:val="22"/>
          <w:szCs w:val="22"/>
        </w:rPr>
        <w:t>smart event</w:t>
      </w:r>
      <w:r w:rsidR="00087F22">
        <w:rPr>
          <w:sz w:val="22"/>
          <w:szCs w:val="22"/>
        </w:rPr>
        <w:t xml:space="preserve"> </w:t>
      </w:r>
      <w:r w:rsidR="00087F22" w:rsidRPr="00087F22">
        <w:rPr>
          <w:b/>
          <w:sz w:val="22"/>
          <w:szCs w:val="22"/>
        </w:rPr>
        <w:t>digital twin</w:t>
      </w:r>
      <w:r w:rsidR="00087F22">
        <w:rPr>
          <w:sz w:val="22"/>
          <w:szCs w:val="22"/>
        </w:rPr>
        <w:t xml:space="preserve">, </w:t>
      </w:r>
      <w:r w:rsidRPr="00937573">
        <w:rPr>
          <w:sz w:val="22"/>
          <w:szCs w:val="22"/>
        </w:rPr>
        <w:t xml:space="preserve">and accelerate "flush" to learn from situations that could have been better, and to share it with third parties. </w:t>
      </w:r>
      <w:r w:rsidR="00D94F00">
        <w:rPr>
          <w:sz w:val="22"/>
          <w:szCs w:val="22"/>
        </w:rPr>
        <w:t xml:space="preserve"> </w:t>
      </w:r>
      <w:r w:rsidRPr="00937573">
        <w:rPr>
          <w:sz w:val="22"/>
          <w:szCs w:val="22"/>
        </w:rPr>
        <w:t xml:space="preserve">In addition, and perhaps more importantly, </w:t>
      </w:r>
      <w:r w:rsidR="001B7117">
        <w:rPr>
          <w:sz w:val="22"/>
          <w:szCs w:val="22"/>
        </w:rPr>
        <w:t>V2</w:t>
      </w:r>
      <w:r w:rsidRPr="00937573">
        <w:rPr>
          <w:sz w:val="22"/>
          <w:szCs w:val="22"/>
        </w:rPr>
        <w:t xml:space="preserve"> will </w:t>
      </w:r>
      <w:r w:rsidR="00087F22">
        <w:rPr>
          <w:sz w:val="22"/>
          <w:szCs w:val="22"/>
        </w:rPr>
        <w:t xml:space="preserve">continuously improve its algorithms by </w:t>
      </w:r>
      <w:r w:rsidR="00087F22" w:rsidRPr="00087F22">
        <w:rPr>
          <w:b/>
          <w:sz w:val="22"/>
          <w:szCs w:val="22"/>
        </w:rPr>
        <w:t xml:space="preserve">fueling its AI engine </w:t>
      </w:r>
      <w:r w:rsidR="00087F22">
        <w:rPr>
          <w:sz w:val="22"/>
          <w:szCs w:val="22"/>
        </w:rPr>
        <w:t xml:space="preserve">with smart event data, and </w:t>
      </w:r>
      <w:r w:rsidR="00087F22" w:rsidRPr="00087F22">
        <w:rPr>
          <w:b/>
          <w:sz w:val="22"/>
          <w:szCs w:val="22"/>
        </w:rPr>
        <w:t>distill lessons-learned</w:t>
      </w:r>
      <w:r w:rsidR="00087F22">
        <w:rPr>
          <w:sz w:val="22"/>
          <w:szCs w:val="22"/>
        </w:rPr>
        <w:t xml:space="preserve">. A </w:t>
      </w:r>
      <w:r w:rsidR="00087F22" w:rsidRPr="00087F22">
        <w:rPr>
          <w:b/>
          <w:sz w:val="22"/>
          <w:szCs w:val="22"/>
        </w:rPr>
        <w:t>training program</w:t>
      </w:r>
      <w:r w:rsidR="00087F22">
        <w:rPr>
          <w:sz w:val="22"/>
          <w:szCs w:val="22"/>
        </w:rPr>
        <w:t xml:space="preserve"> will be developed to train the next generation of AI-savvy security/safety professionals, and educate other stakeholders like policy makers, and festival organizers. Lastly, </w:t>
      </w:r>
      <w:r w:rsidR="00087F22" w:rsidRPr="00087F22">
        <w:rPr>
          <w:b/>
          <w:sz w:val="22"/>
          <w:szCs w:val="22"/>
        </w:rPr>
        <w:t>consultancy services</w:t>
      </w:r>
      <w:r w:rsidR="00087F22">
        <w:rPr>
          <w:sz w:val="22"/>
          <w:szCs w:val="22"/>
        </w:rPr>
        <w:t xml:space="preserve"> will be offered for smart event stakeholders to gain expert advice about smart event safety and security implementation and management strategies and operations based on the V2 platform.</w:t>
      </w:r>
    </w:p>
    <w:p w14:paraId="1E524DBB" w14:textId="77777777" w:rsidR="00105A29" w:rsidRDefault="00105A29" w:rsidP="00CE0210">
      <w:pPr>
        <w:jc w:val="both"/>
        <w:rPr>
          <w:sz w:val="22"/>
          <w:szCs w:val="22"/>
        </w:rPr>
      </w:pPr>
    </w:p>
    <w:p w14:paraId="63575A37" w14:textId="15D13215" w:rsidR="006E5D93" w:rsidRDefault="006E5D93" w:rsidP="006E5D93">
      <w:pPr>
        <w:jc w:val="both"/>
        <w:rPr>
          <w:b/>
          <w:sz w:val="22"/>
          <w:szCs w:val="22"/>
        </w:rPr>
      </w:pPr>
      <w:r>
        <w:rPr>
          <w:sz w:val="22"/>
          <w:szCs w:val="22"/>
        </w:rPr>
        <w:t xml:space="preserve">In order to address these limitations, </w:t>
      </w:r>
      <w:r w:rsidR="00F93869">
        <w:rPr>
          <w:sz w:val="22"/>
          <w:szCs w:val="22"/>
        </w:rPr>
        <w:t>V2</w:t>
      </w:r>
      <w:r>
        <w:rPr>
          <w:sz w:val="22"/>
          <w:szCs w:val="22"/>
        </w:rPr>
        <w:t xml:space="preserve"> aims at achieving a </w:t>
      </w:r>
      <w:r w:rsidRPr="006E5D93">
        <w:rPr>
          <w:b/>
          <w:sz w:val="22"/>
          <w:szCs w:val="22"/>
        </w:rPr>
        <w:t>number of feasibility objectives</w:t>
      </w:r>
      <w:r>
        <w:rPr>
          <w:sz w:val="22"/>
          <w:szCs w:val="22"/>
        </w:rPr>
        <w:t xml:space="preserve"> measured through a set </w:t>
      </w:r>
      <w:r w:rsidRPr="006E5D93">
        <w:rPr>
          <w:b/>
          <w:sz w:val="22"/>
          <w:szCs w:val="22"/>
        </w:rPr>
        <w:t>of tangible outputs</w:t>
      </w:r>
      <w:r>
        <w:rPr>
          <w:sz w:val="22"/>
          <w:szCs w:val="22"/>
        </w:rPr>
        <w:t xml:space="preserve"> and </w:t>
      </w:r>
      <w:r w:rsidRPr="006E5D93">
        <w:rPr>
          <w:b/>
          <w:sz w:val="22"/>
          <w:szCs w:val="22"/>
        </w:rPr>
        <w:t>key performance indicators</w:t>
      </w:r>
      <w:r>
        <w:rPr>
          <w:b/>
          <w:sz w:val="22"/>
          <w:szCs w:val="22"/>
        </w:rPr>
        <w:t>:</w:t>
      </w:r>
      <w:r w:rsidR="002E5839">
        <w:rPr>
          <w:b/>
          <w:sz w:val="22"/>
          <w:szCs w:val="22"/>
        </w:rPr>
        <w:t xml:space="preserve"> </w:t>
      </w:r>
    </w:p>
    <w:p w14:paraId="513C385A" w14:textId="77777777" w:rsidR="00716A6B" w:rsidRPr="006E5D93" w:rsidRDefault="00716A6B" w:rsidP="006E5D93">
      <w:pPr>
        <w:jc w:val="both"/>
        <w:rPr>
          <w:sz w:val="22"/>
          <w:szCs w:val="22"/>
        </w:rPr>
      </w:pPr>
    </w:p>
    <w:tbl>
      <w:tblPr>
        <w:tblStyle w:val="TableGrid"/>
        <w:tblW w:w="0" w:type="auto"/>
        <w:tblInd w:w="108" w:type="dxa"/>
        <w:tblLook w:val="04A0" w:firstRow="1" w:lastRow="0" w:firstColumn="1" w:lastColumn="0" w:noHBand="0" w:noVBand="1"/>
      </w:tblPr>
      <w:tblGrid>
        <w:gridCol w:w="3715"/>
        <w:gridCol w:w="6373"/>
      </w:tblGrid>
      <w:tr w:rsidR="006E5D93" w14:paraId="007E830C" w14:textId="77777777" w:rsidTr="007F129E">
        <w:tc>
          <w:tcPr>
            <w:tcW w:w="3715" w:type="dxa"/>
            <w:shd w:val="clear" w:color="auto" w:fill="C6D9F1" w:themeFill="text2" w:themeFillTint="33"/>
          </w:tcPr>
          <w:p w14:paraId="27B16413" w14:textId="7AAEE6A6" w:rsidR="006E5D93" w:rsidRDefault="006E5D93" w:rsidP="00CE0210">
            <w:pPr>
              <w:jc w:val="both"/>
              <w:rPr>
                <w:b/>
                <w:sz w:val="22"/>
                <w:szCs w:val="22"/>
              </w:rPr>
            </w:pPr>
            <w:r>
              <w:rPr>
                <w:b/>
                <w:sz w:val="22"/>
                <w:szCs w:val="22"/>
              </w:rPr>
              <w:t>Objective &amp; Tangible Output</w:t>
            </w:r>
          </w:p>
        </w:tc>
        <w:tc>
          <w:tcPr>
            <w:tcW w:w="6373" w:type="dxa"/>
            <w:shd w:val="clear" w:color="auto" w:fill="C6D9F1" w:themeFill="text2" w:themeFillTint="33"/>
          </w:tcPr>
          <w:p w14:paraId="5B5900BF" w14:textId="22D35A6E" w:rsidR="006E5D93" w:rsidRDefault="006E5D93" w:rsidP="00CE0210">
            <w:pPr>
              <w:jc w:val="both"/>
              <w:rPr>
                <w:b/>
                <w:sz w:val="22"/>
                <w:szCs w:val="22"/>
              </w:rPr>
            </w:pPr>
            <w:r>
              <w:rPr>
                <w:b/>
                <w:sz w:val="22"/>
                <w:szCs w:val="22"/>
              </w:rPr>
              <w:t>Description</w:t>
            </w:r>
          </w:p>
        </w:tc>
      </w:tr>
      <w:tr w:rsidR="006E5D93" w14:paraId="7A35FFCB" w14:textId="77777777" w:rsidTr="007F129E">
        <w:tc>
          <w:tcPr>
            <w:tcW w:w="3715" w:type="dxa"/>
          </w:tcPr>
          <w:p w14:paraId="107606CE" w14:textId="651CBC1B" w:rsidR="006E5D93" w:rsidRPr="00101B88" w:rsidRDefault="00101B88" w:rsidP="00A52A52">
            <w:pPr>
              <w:jc w:val="both"/>
              <w:rPr>
                <w:b/>
                <w:sz w:val="22"/>
                <w:szCs w:val="22"/>
              </w:rPr>
            </w:pPr>
            <w:r w:rsidRPr="00101B88">
              <w:rPr>
                <w:sz w:val="22"/>
                <w:szCs w:val="22"/>
              </w:rPr>
              <w:lastRenderedPageBreak/>
              <w:t>O1:</w:t>
            </w:r>
            <w:r>
              <w:rPr>
                <w:b/>
                <w:sz w:val="22"/>
                <w:szCs w:val="22"/>
              </w:rPr>
              <w:t xml:space="preserve"> </w:t>
            </w:r>
            <w:r w:rsidR="00B14DE2">
              <w:rPr>
                <w:b/>
                <w:sz w:val="22"/>
                <w:szCs w:val="22"/>
              </w:rPr>
              <w:t xml:space="preserve">V2 Smart Event Preparation and Profiling Assessment </w:t>
            </w:r>
            <w:r w:rsidR="007F129E">
              <w:rPr>
                <w:b/>
                <w:sz w:val="22"/>
                <w:szCs w:val="22"/>
              </w:rPr>
              <w:t xml:space="preserve">techniques and </w:t>
            </w:r>
            <w:r w:rsidR="00B14DE2">
              <w:rPr>
                <w:b/>
                <w:sz w:val="22"/>
                <w:szCs w:val="22"/>
              </w:rPr>
              <w:t>tools</w:t>
            </w:r>
            <w:r>
              <w:rPr>
                <w:b/>
                <w:sz w:val="22"/>
                <w:szCs w:val="22"/>
              </w:rPr>
              <w:t xml:space="preserve"> </w:t>
            </w:r>
          </w:p>
        </w:tc>
        <w:tc>
          <w:tcPr>
            <w:tcW w:w="6373" w:type="dxa"/>
          </w:tcPr>
          <w:p w14:paraId="1AEFBD18" w14:textId="5AB8401A" w:rsidR="006E5D93" w:rsidRPr="00101B88" w:rsidRDefault="00A724B5" w:rsidP="00101B88">
            <w:pPr>
              <w:jc w:val="both"/>
              <w:rPr>
                <w:sz w:val="22"/>
                <w:szCs w:val="22"/>
              </w:rPr>
            </w:pPr>
            <w:r w:rsidRPr="00A724B5">
              <w:rPr>
                <w:b/>
                <w:sz w:val="22"/>
                <w:szCs w:val="22"/>
              </w:rPr>
              <w:t>Define</w:t>
            </w:r>
            <w:r>
              <w:rPr>
                <w:sz w:val="22"/>
                <w:szCs w:val="22"/>
              </w:rPr>
              <w:t xml:space="preserve"> techniques and a methodology to use V2 </w:t>
            </w:r>
            <w:proofErr w:type="gramStart"/>
            <w:r>
              <w:rPr>
                <w:sz w:val="22"/>
                <w:szCs w:val="22"/>
              </w:rPr>
              <w:t>tools  for</w:t>
            </w:r>
            <w:proofErr w:type="gramEnd"/>
            <w:r>
              <w:rPr>
                <w:sz w:val="22"/>
                <w:szCs w:val="22"/>
              </w:rPr>
              <w:t xml:space="preserve"> smart event preparation and profiling in terms of a risk assessment</w:t>
            </w:r>
            <w:r w:rsidR="00D94F00">
              <w:rPr>
                <w:sz w:val="22"/>
                <w:szCs w:val="22"/>
              </w:rPr>
              <w:t xml:space="preserve"> with the smart event </w:t>
            </w:r>
            <w:proofErr w:type="spellStart"/>
            <w:r w:rsidR="00D94F00">
              <w:rPr>
                <w:sz w:val="22"/>
                <w:szCs w:val="22"/>
              </w:rPr>
              <w:t>digiral</w:t>
            </w:r>
            <w:proofErr w:type="spellEnd"/>
            <w:r w:rsidR="00D94F00">
              <w:rPr>
                <w:sz w:val="22"/>
                <w:szCs w:val="22"/>
              </w:rPr>
              <w:t xml:space="preserve"> twin</w:t>
            </w:r>
            <w:r>
              <w:rPr>
                <w:sz w:val="22"/>
                <w:szCs w:val="22"/>
              </w:rPr>
              <w:t>.</w:t>
            </w:r>
          </w:p>
        </w:tc>
      </w:tr>
      <w:tr w:rsidR="006E5D93" w14:paraId="63AFDA34" w14:textId="77777777" w:rsidTr="007F129E">
        <w:tc>
          <w:tcPr>
            <w:tcW w:w="3715" w:type="dxa"/>
          </w:tcPr>
          <w:p w14:paraId="04A30E8A" w14:textId="2BDC264D" w:rsidR="006E5D93" w:rsidRPr="00101B88" w:rsidRDefault="00101B88" w:rsidP="00CE0210">
            <w:pPr>
              <w:jc w:val="both"/>
              <w:rPr>
                <w:sz w:val="22"/>
                <w:szCs w:val="22"/>
              </w:rPr>
            </w:pPr>
            <w:r w:rsidRPr="00101B88">
              <w:rPr>
                <w:sz w:val="22"/>
                <w:szCs w:val="22"/>
              </w:rPr>
              <w:t>O2:</w:t>
            </w:r>
            <w:r>
              <w:rPr>
                <w:sz w:val="22"/>
                <w:szCs w:val="22"/>
              </w:rPr>
              <w:t xml:space="preserve"> </w:t>
            </w:r>
            <w:r w:rsidR="00B14DE2">
              <w:rPr>
                <w:b/>
                <w:sz w:val="22"/>
                <w:szCs w:val="22"/>
              </w:rPr>
              <w:t xml:space="preserve">V2 Monitoring and Analysis </w:t>
            </w:r>
            <w:r w:rsidR="007F129E">
              <w:rPr>
                <w:b/>
                <w:sz w:val="22"/>
                <w:szCs w:val="22"/>
              </w:rPr>
              <w:t xml:space="preserve">techniques and </w:t>
            </w:r>
            <w:r w:rsidR="00B14DE2">
              <w:rPr>
                <w:b/>
                <w:sz w:val="22"/>
                <w:szCs w:val="22"/>
              </w:rPr>
              <w:t>tools</w:t>
            </w:r>
          </w:p>
        </w:tc>
        <w:tc>
          <w:tcPr>
            <w:tcW w:w="6373" w:type="dxa"/>
          </w:tcPr>
          <w:p w14:paraId="7E7182B2" w14:textId="15BB5143" w:rsidR="006E5D93" w:rsidRPr="00101B88" w:rsidRDefault="00A724B5" w:rsidP="008A54B4">
            <w:pPr>
              <w:jc w:val="both"/>
              <w:rPr>
                <w:sz w:val="22"/>
                <w:szCs w:val="22"/>
              </w:rPr>
            </w:pPr>
            <w:r w:rsidRPr="00CF375C">
              <w:rPr>
                <w:b/>
                <w:sz w:val="22"/>
                <w:szCs w:val="22"/>
              </w:rPr>
              <w:t>Define</w:t>
            </w:r>
            <w:r>
              <w:rPr>
                <w:sz w:val="22"/>
                <w:szCs w:val="22"/>
              </w:rPr>
              <w:t xml:space="preserve"> techniques and a methodology to exploit V2 tools that monitor</w:t>
            </w:r>
            <w:r w:rsidR="00CF375C">
              <w:rPr>
                <w:sz w:val="22"/>
                <w:szCs w:val="22"/>
              </w:rPr>
              <w:t xml:space="preserve"> real-time data streams, </w:t>
            </w:r>
            <w:r w:rsidR="00D94F00">
              <w:rPr>
                <w:sz w:val="22"/>
                <w:szCs w:val="22"/>
              </w:rPr>
              <w:t>to fuel</w:t>
            </w:r>
            <w:r w:rsidR="00CF375C">
              <w:rPr>
                <w:sz w:val="22"/>
                <w:szCs w:val="22"/>
              </w:rPr>
              <w:t xml:space="preserve"> a </w:t>
            </w:r>
            <w:r w:rsidR="00D94F00">
              <w:rPr>
                <w:sz w:val="22"/>
                <w:szCs w:val="22"/>
              </w:rPr>
              <w:t>“</w:t>
            </w:r>
            <w:r w:rsidR="00D94F00" w:rsidRPr="00D94F00">
              <w:rPr>
                <w:b/>
                <w:sz w:val="22"/>
                <w:szCs w:val="22"/>
              </w:rPr>
              <w:t>living</w:t>
            </w:r>
            <w:r w:rsidR="00D94F00">
              <w:rPr>
                <w:sz w:val="22"/>
                <w:szCs w:val="22"/>
              </w:rPr>
              <w:t xml:space="preserve">” </w:t>
            </w:r>
            <w:r w:rsidR="00CF375C">
              <w:rPr>
                <w:sz w:val="22"/>
                <w:szCs w:val="22"/>
              </w:rPr>
              <w:t xml:space="preserve">smart event digital twin, and provide root-cause analysis techniques. </w:t>
            </w:r>
            <w:r>
              <w:rPr>
                <w:sz w:val="22"/>
                <w:szCs w:val="22"/>
              </w:rPr>
              <w:t xml:space="preserve"> </w:t>
            </w:r>
          </w:p>
        </w:tc>
      </w:tr>
      <w:tr w:rsidR="006E5D93" w14:paraId="15200F9A" w14:textId="77777777" w:rsidTr="007F129E">
        <w:tc>
          <w:tcPr>
            <w:tcW w:w="3715" w:type="dxa"/>
          </w:tcPr>
          <w:p w14:paraId="6C52DA53" w14:textId="665D57D6" w:rsidR="006E5D93" w:rsidRDefault="00101B88" w:rsidP="00CE0210">
            <w:pPr>
              <w:jc w:val="both"/>
              <w:rPr>
                <w:b/>
                <w:sz w:val="22"/>
                <w:szCs w:val="22"/>
              </w:rPr>
            </w:pPr>
            <w:r>
              <w:rPr>
                <w:sz w:val="22"/>
                <w:szCs w:val="22"/>
              </w:rPr>
              <w:t xml:space="preserve">O3: </w:t>
            </w:r>
            <w:r w:rsidR="00B14DE2">
              <w:rPr>
                <w:b/>
                <w:sz w:val="22"/>
                <w:szCs w:val="22"/>
              </w:rPr>
              <w:t>V2</w:t>
            </w:r>
            <w:r w:rsidR="007F129E">
              <w:rPr>
                <w:b/>
                <w:sz w:val="22"/>
                <w:szCs w:val="22"/>
              </w:rPr>
              <w:t xml:space="preserve"> Containment and Recovery Advice techniques and tools</w:t>
            </w:r>
          </w:p>
        </w:tc>
        <w:tc>
          <w:tcPr>
            <w:tcW w:w="6373" w:type="dxa"/>
          </w:tcPr>
          <w:p w14:paraId="418E8F66" w14:textId="44B55F36" w:rsidR="006E5D93" w:rsidRPr="00101B88" w:rsidRDefault="00101B88" w:rsidP="008A54B4">
            <w:pPr>
              <w:jc w:val="both"/>
              <w:rPr>
                <w:sz w:val="22"/>
                <w:szCs w:val="22"/>
              </w:rPr>
            </w:pPr>
            <w:r w:rsidRPr="00A724B5">
              <w:rPr>
                <w:b/>
                <w:sz w:val="22"/>
                <w:szCs w:val="22"/>
              </w:rPr>
              <w:t>Define</w:t>
            </w:r>
            <w:r>
              <w:rPr>
                <w:sz w:val="22"/>
                <w:szCs w:val="22"/>
              </w:rPr>
              <w:t xml:space="preserve"> </w:t>
            </w:r>
            <w:r w:rsidR="00CF375C">
              <w:rPr>
                <w:sz w:val="22"/>
                <w:szCs w:val="22"/>
              </w:rPr>
              <w:t>techniques and a methodology to exploit V2 tools that assist in predicting and visualizing the way in which a safety/security situation may develop, suggest pre-emptive measures, and provide advice on recovery of the situation back to normal.</w:t>
            </w:r>
          </w:p>
        </w:tc>
      </w:tr>
      <w:tr w:rsidR="006E5D93" w14:paraId="039D400B" w14:textId="77777777" w:rsidTr="007F129E">
        <w:tc>
          <w:tcPr>
            <w:tcW w:w="3715" w:type="dxa"/>
          </w:tcPr>
          <w:p w14:paraId="0A034EBB" w14:textId="5A50C687" w:rsidR="006E5D93" w:rsidRPr="00101B88" w:rsidRDefault="00101B88" w:rsidP="00CE0210">
            <w:pPr>
              <w:jc w:val="both"/>
              <w:rPr>
                <w:sz w:val="22"/>
                <w:szCs w:val="22"/>
              </w:rPr>
            </w:pPr>
            <w:r w:rsidRPr="00101B88">
              <w:rPr>
                <w:sz w:val="22"/>
                <w:szCs w:val="22"/>
              </w:rPr>
              <w:t>O4</w:t>
            </w:r>
            <w:r>
              <w:rPr>
                <w:sz w:val="22"/>
                <w:szCs w:val="22"/>
              </w:rPr>
              <w:t xml:space="preserve">: </w:t>
            </w:r>
            <w:r>
              <w:rPr>
                <w:b/>
                <w:sz w:val="22"/>
                <w:szCs w:val="22"/>
              </w:rPr>
              <w:t xml:space="preserve">The </w:t>
            </w:r>
            <w:r w:rsidR="00B14DE2">
              <w:rPr>
                <w:b/>
                <w:sz w:val="22"/>
                <w:szCs w:val="22"/>
              </w:rPr>
              <w:t>V2</w:t>
            </w:r>
            <w:r>
              <w:rPr>
                <w:b/>
                <w:sz w:val="22"/>
                <w:szCs w:val="22"/>
              </w:rPr>
              <w:t xml:space="preserve"> </w:t>
            </w:r>
            <w:r w:rsidR="007F129E">
              <w:rPr>
                <w:b/>
                <w:sz w:val="22"/>
                <w:szCs w:val="22"/>
              </w:rPr>
              <w:t xml:space="preserve">Operational </w:t>
            </w:r>
            <w:r w:rsidR="00B14DE2">
              <w:rPr>
                <w:b/>
                <w:sz w:val="22"/>
                <w:szCs w:val="22"/>
              </w:rPr>
              <w:t>Backbone</w:t>
            </w:r>
          </w:p>
        </w:tc>
        <w:tc>
          <w:tcPr>
            <w:tcW w:w="6373" w:type="dxa"/>
          </w:tcPr>
          <w:p w14:paraId="3BF00FDC" w14:textId="118E9066" w:rsidR="006E5D93" w:rsidRPr="00101B88" w:rsidRDefault="00101B88" w:rsidP="00CE0210">
            <w:pPr>
              <w:jc w:val="both"/>
              <w:rPr>
                <w:sz w:val="22"/>
                <w:szCs w:val="22"/>
              </w:rPr>
            </w:pPr>
            <w:r w:rsidRPr="00CF375C">
              <w:rPr>
                <w:b/>
                <w:sz w:val="22"/>
                <w:szCs w:val="22"/>
              </w:rPr>
              <w:t>Define</w:t>
            </w:r>
            <w:r>
              <w:rPr>
                <w:sz w:val="22"/>
                <w:szCs w:val="22"/>
              </w:rPr>
              <w:t xml:space="preserve"> a</w:t>
            </w:r>
            <w:r w:rsidR="00B07743">
              <w:rPr>
                <w:sz w:val="22"/>
                <w:szCs w:val="22"/>
              </w:rPr>
              <w:t xml:space="preserve"> cloud-based </w:t>
            </w:r>
            <w:r w:rsidR="00B07743" w:rsidRPr="00B07743">
              <w:rPr>
                <w:b/>
                <w:sz w:val="22"/>
                <w:szCs w:val="22"/>
              </w:rPr>
              <w:t>physical and virtual backbone</w:t>
            </w:r>
            <w:r>
              <w:rPr>
                <w:sz w:val="22"/>
                <w:szCs w:val="22"/>
              </w:rPr>
              <w:t xml:space="preserve"> to </w:t>
            </w:r>
            <w:r w:rsidR="00B07743">
              <w:rPr>
                <w:sz w:val="22"/>
                <w:szCs w:val="22"/>
              </w:rPr>
              <w:t xml:space="preserve">provide </w:t>
            </w:r>
            <w:r w:rsidR="00B14DE2">
              <w:rPr>
                <w:sz w:val="22"/>
                <w:szCs w:val="22"/>
              </w:rPr>
              <w:t xml:space="preserve">end-to-end </w:t>
            </w:r>
            <w:r w:rsidR="00B07743" w:rsidRPr="00B07743">
              <w:rPr>
                <w:b/>
                <w:sz w:val="22"/>
                <w:szCs w:val="22"/>
              </w:rPr>
              <w:t>mobile</w:t>
            </w:r>
            <w:r w:rsidR="00B07743">
              <w:rPr>
                <w:sz w:val="22"/>
                <w:szCs w:val="22"/>
              </w:rPr>
              <w:t xml:space="preserve"> </w:t>
            </w:r>
            <w:r w:rsidR="00B14DE2">
              <w:rPr>
                <w:sz w:val="22"/>
                <w:szCs w:val="22"/>
              </w:rPr>
              <w:t>support for</w:t>
            </w:r>
            <w:r>
              <w:rPr>
                <w:sz w:val="22"/>
                <w:szCs w:val="22"/>
              </w:rPr>
              <w:t xml:space="preserve"> O1,</w:t>
            </w:r>
            <w:r w:rsidR="005311F5">
              <w:rPr>
                <w:sz w:val="22"/>
                <w:szCs w:val="22"/>
              </w:rPr>
              <w:t xml:space="preserve"> O2 and O3</w:t>
            </w:r>
            <w:r w:rsidR="00B07743">
              <w:rPr>
                <w:sz w:val="22"/>
                <w:szCs w:val="22"/>
              </w:rPr>
              <w:t xml:space="preserve">, including powerful and secure processing facilities (GPU), data lake, and governance (access/control) </w:t>
            </w:r>
          </w:p>
        </w:tc>
      </w:tr>
      <w:tr w:rsidR="006E5D93" w14:paraId="46E92EA2" w14:textId="77777777" w:rsidTr="007F129E">
        <w:tc>
          <w:tcPr>
            <w:tcW w:w="3715" w:type="dxa"/>
          </w:tcPr>
          <w:p w14:paraId="42AEA6A9" w14:textId="2A90328F" w:rsidR="006E5D93" w:rsidRPr="00101B88" w:rsidRDefault="00101B88" w:rsidP="00CE0210">
            <w:pPr>
              <w:jc w:val="both"/>
              <w:rPr>
                <w:sz w:val="22"/>
                <w:szCs w:val="22"/>
              </w:rPr>
            </w:pPr>
            <w:r w:rsidRPr="00101B88">
              <w:rPr>
                <w:sz w:val="22"/>
                <w:szCs w:val="22"/>
              </w:rPr>
              <w:t xml:space="preserve">O5: </w:t>
            </w:r>
            <w:r w:rsidRPr="00101B88">
              <w:rPr>
                <w:b/>
                <w:sz w:val="22"/>
                <w:szCs w:val="22"/>
              </w:rPr>
              <w:t xml:space="preserve">The </w:t>
            </w:r>
            <w:r w:rsidR="00B14DE2">
              <w:rPr>
                <w:b/>
                <w:sz w:val="22"/>
                <w:szCs w:val="22"/>
              </w:rPr>
              <w:t>V2</w:t>
            </w:r>
            <w:r w:rsidRPr="00101B88">
              <w:rPr>
                <w:b/>
                <w:sz w:val="22"/>
                <w:szCs w:val="22"/>
              </w:rPr>
              <w:t xml:space="preserve"> Business Plan</w:t>
            </w:r>
          </w:p>
        </w:tc>
        <w:tc>
          <w:tcPr>
            <w:tcW w:w="6373" w:type="dxa"/>
          </w:tcPr>
          <w:p w14:paraId="413C71DE" w14:textId="7D7EABBD" w:rsidR="006E5D93" w:rsidRPr="005311F5" w:rsidRDefault="005311F5" w:rsidP="005311F5">
            <w:pPr>
              <w:jc w:val="both"/>
              <w:rPr>
                <w:sz w:val="22"/>
                <w:szCs w:val="22"/>
              </w:rPr>
            </w:pPr>
            <w:r w:rsidRPr="005311F5">
              <w:rPr>
                <w:sz w:val="22"/>
                <w:szCs w:val="22"/>
              </w:rPr>
              <w:t>Define</w:t>
            </w:r>
            <w:r>
              <w:rPr>
                <w:sz w:val="22"/>
                <w:szCs w:val="22"/>
              </w:rPr>
              <w:t xml:space="preserve"> a </w:t>
            </w:r>
            <w:r w:rsidRPr="006018FF">
              <w:rPr>
                <w:b/>
                <w:sz w:val="22"/>
                <w:szCs w:val="22"/>
              </w:rPr>
              <w:t xml:space="preserve">strategic agenda </w:t>
            </w:r>
            <w:r>
              <w:rPr>
                <w:sz w:val="22"/>
                <w:szCs w:val="22"/>
              </w:rPr>
              <w:t xml:space="preserve">to develop a fully-featured alpha version of </w:t>
            </w:r>
            <w:r w:rsidR="00B07743">
              <w:rPr>
                <w:sz w:val="22"/>
                <w:szCs w:val="22"/>
              </w:rPr>
              <w:t>V2</w:t>
            </w:r>
            <w:r>
              <w:rPr>
                <w:sz w:val="22"/>
                <w:szCs w:val="22"/>
              </w:rPr>
              <w:t xml:space="preserve"> tangible outputs.</w:t>
            </w:r>
          </w:p>
        </w:tc>
      </w:tr>
    </w:tbl>
    <w:p w14:paraId="39D8A227" w14:textId="76F422B3" w:rsidR="00CE0210" w:rsidRPr="006E5D93" w:rsidRDefault="00CE0210" w:rsidP="00CE0210">
      <w:pPr>
        <w:jc w:val="both"/>
        <w:rPr>
          <w:b/>
          <w:sz w:val="22"/>
          <w:szCs w:val="22"/>
        </w:rPr>
      </w:pPr>
    </w:p>
    <w:p w14:paraId="45E8584A" w14:textId="57B5B58D" w:rsidR="00396EE5" w:rsidRDefault="006018FF" w:rsidP="006018FF">
      <w:pPr>
        <w:jc w:val="both"/>
        <w:rPr>
          <w:sz w:val="22"/>
          <w:szCs w:val="22"/>
        </w:rPr>
      </w:pPr>
      <w:r w:rsidRPr="006018FF">
        <w:rPr>
          <w:sz w:val="22"/>
          <w:szCs w:val="22"/>
        </w:rPr>
        <w:t xml:space="preserve">The above contributions will change the perspective of </w:t>
      </w:r>
      <w:r w:rsidR="00FA4E25">
        <w:rPr>
          <w:sz w:val="22"/>
          <w:szCs w:val="22"/>
        </w:rPr>
        <w:t>setting up and managing smart events</w:t>
      </w:r>
      <w:r>
        <w:rPr>
          <w:sz w:val="22"/>
          <w:szCs w:val="22"/>
        </w:rPr>
        <w:t xml:space="preserve"> at large</w:t>
      </w:r>
      <w:r w:rsidRPr="006018FF">
        <w:rPr>
          <w:sz w:val="22"/>
          <w:szCs w:val="22"/>
        </w:rPr>
        <w:t xml:space="preserve">, helping </w:t>
      </w:r>
      <w:r w:rsidR="00FA4E25">
        <w:rPr>
          <w:sz w:val="22"/>
          <w:szCs w:val="22"/>
        </w:rPr>
        <w:t xml:space="preserve">event stakeholders </w:t>
      </w:r>
      <w:r w:rsidRPr="006018FF">
        <w:rPr>
          <w:sz w:val="22"/>
          <w:szCs w:val="22"/>
        </w:rPr>
        <w:t xml:space="preserve">to understand and systematically incorporate </w:t>
      </w:r>
      <w:r w:rsidR="00FA4E25">
        <w:rPr>
          <w:sz w:val="22"/>
          <w:szCs w:val="22"/>
        </w:rPr>
        <w:t>V2</w:t>
      </w:r>
      <w:r>
        <w:rPr>
          <w:sz w:val="22"/>
          <w:szCs w:val="22"/>
        </w:rPr>
        <w:t xml:space="preserve"> in their daily professional activity. </w:t>
      </w:r>
      <w:r w:rsidRPr="006018FF">
        <w:rPr>
          <w:sz w:val="22"/>
          <w:szCs w:val="22"/>
        </w:rPr>
        <w:t>The measurable key performance indicators that will be used to ascertain the</w:t>
      </w:r>
      <w:r w:rsidR="00BF47AC">
        <w:rPr>
          <w:sz w:val="22"/>
          <w:szCs w:val="22"/>
        </w:rPr>
        <w:t xml:space="preserve"> ultimate</w:t>
      </w:r>
      <w:r w:rsidRPr="006018FF">
        <w:rPr>
          <w:sz w:val="22"/>
          <w:szCs w:val="22"/>
        </w:rPr>
        <w:t xml:space="preserve"> </w:t>
      </w:r>
      <w:r>
        <w:rPr>
          <w:sz w:val="22"/>
          <w:szCs w:val="22"/>
        </w:rPr>
        <w:t>feasibility</w:t>
      </w:r>
      <w:r w:rsidRPr="006018FF">
        <w:rPr>
          <w:sz w:val="22"/>
          <w:szCs w:val="22"/>
        </w:rPr>
        <w:t xml:space="preserve"> of the </w:t>
      </w:r>
      <w:r w:rsidR="00FA4E25">
        <w:rPr>
          <w:sz w:val="22"/>
          <w:szCs w:val="22"/>
        </w:rPr>
        <w:t>V2</w:t>
      </w:r>
      <w:r>
        <w:rPr>
          <w:sz w:val="22"/>
          <w:szCs w:val="22"/>
        </w:rPr>
        <w:t xml:space="preserve"> </w:t>
      </w:r>
      <w:r w:rsidRPr="006018FF">
        <w:rPr>
          <w:sz w:val="22"/>
          <w:szCs w:val="22"/>
        </w:rPr>
        <w:t xml:space="preserve">project in achieving the above objectives are </w:t>
      </w:r>
      <w:r w:rsidR="00FA4E25">
        <w:rPr>
          <w:sz w:val="22"/>
          <w:szCs w:val="22"/>
        </w:rPr>
        <w:t xml:space="preserve">defined </w:t>
      </w:r>
      <w:r w:rsidRPr="006018FF">
        <w:rPr>
          <w:sz w:val="22"/>
          <w:szCs w:val="22"/>
        </w:rPr>
        <w:t xml:space="preserve">as follows: </w:t>
      </w:r>
    </w:p>
    <w:p w14:paraId="28A762B8" w14:textId="77777777" w:rsidR="0071720D" w:rsidRPr="006018FF" w:rsidRDefault="0071720D" w:rsidP="006018FF">
      <w:pPr>
        <w:jc w:val="both"/>
        <w:rPr>
          <w:sz w:val="22"/>
          <w:szCs w:val="22"/>
        </w:rPr>
      </w:pPr>
    </w:p>
    <w:tbl>
      <w:tblPr>
        <w:tblStyle w:val="TableGrid"/>
        <w:tblW w:w="0" w:type="auto"/>
        <w:tblInd w:w="108" w:type="dxa"/>
        <w:tblLook w:val="04A0" w:firstRow="1" w:lastRow="0" w:firstColumn="1" w:lastColumn="0" w:noHBand="0" w:noVBand="1"/>
      </w:tblPr>
      <w:tblGrid>
        <w:gridCol w:w="10088"/>
      </w:tblGrid>
      <w:tr w:rsidR="006018FF" w14:paraId="30209E06" w14:textId="77777777" w:rsidTr="00CD67DA">
        <w:tc>
          <w:tcPr>
            <w:tcW w:w="10172" w:type="dxa"/>
            <w:shd w:val="clear" w:color="auto" w:fill="C6D9F1" w:themeFill="text2" w:themeFillTint="33"/>
          </w:tcPr>
          <w:p w14:paraId="58AAEBB0" w14:textId="1896C86D" w:rsidR="006018FF" w:rsidRPr="006018FF" w:rsidRDefault="006018FF" w:rsidP="006018FF">
            <w:pPr>
              <w:jc w:val="both"/>
              <w:rPr>
                <w:b/>
                <w:sz w:val="22"/>
                <w:szCs w:val="22"/>
              </w:rPr>
            </w:pPr>
            <w:r w:rsidRPr="006018FF">
              <w:rPr>
                <w:b/>
                <w:sz w:val="22"/>
                <w:szCs w:val="22"/>
              </w:rPr>
              <w:t>Research &amp; Innovation KPIs</w:t>
            </w:r>
          </w:p>
        </w:tc>
      </w:tr>
      <w:tr w:rsidR="006018FF" w14:paraId="36F16078" w14:textId="77777777" w:rsidTr="006018FF">
        <w:tc>
          <w:tcPr>
            <w:tcW w:w="10172" w:type="dxa"/>
          </w:tcPr>
          <w:p w14:paraId="6E5B12E9" w14:textId="3841A4FA" w:rsidR="006018FF" w:rsidRPr="00CD67DA" w:rsidRDefault="00CD67DA" w:rsidP="0047300E">
            <w:pPr>
              <w:jc w:val="both"/>
              <w:rPr>
                <w:sz w:val="22"/>
                <w:szCs w:val="22"/>
              </w:rPr>
            </w:pPr>
            <w:r>
              <w:rPr>
                <w:sz w:val="22"/>
                <w:szCs w:val="22"/>
              </w:rPr>
              <w:t xml:space="preserve">KPI-RI-1: </w:t>
            </w:r>
            <w:r w:rsidRPr="00CD67DA">
              <w:rPr>
                <w:b/>
                <w:sz w:val="22"/>
                <w:szCs w:val="22"/>
              </w:rPr>
              <w:t xml:space="preserve">Release of the </w:t>
            </w:r>
            <w:r w:rsidR="0003566D">
              <w:rPr>
                <w:b/>
                <w:sz w:val="22"/>
                <w:szCs w:val="22"/>
              </w:rPr>
              <w:t>V2</w:t>
            </w:r>
            <w:r w:rsidRPr="00CD67DA">
              <w:rPr>
                <w:b/>
                <w:sz w:val="22"/>
                <w:szCs w:val="22"/>
              </w:rPr>
              <w:t xml:space="preserve"> Platform</w:t>
            </w:r>
            <w:r w:rsidRPr="00CD67DA">
              <w:rPr>
                <w:sz w:val="22"/>
                <w:szCs w:val="22"/>
              </w:rPr>
              <w:t xml:space="preserve">, </w:t>
            </w:r>
            <w:r>
              <w:rPr>
                <w:sz w:val="22"/>
                <w:szCs w:val="22"/>
              </w:rPr>
              <w:t xml:space="preserve">feasibility will be reached if </w:t>
            </w:r>
            <w:r w:rsidR="0047300E">
              <w:rPr>
                <w:sz w:val="22"/>
                <w:szCs w:val="22"/>
              </w:rPr>
              <w:t>TRL2</w:t>
            </w:r>
            <w:r w:rsidR="002D382F">
              <w:rPr>
                <w:rStyle w:val="FootnoteReference"/>
                <w:sz w:val="22"/>
                <w:szCs w:val="22"/>
              </w:rPr>
              <w:footnoteReference w:id="13"/>
            </w:r>
            <w:r w:rsidR="0047300E">
              <w:rPr>
                <w:sz w:val="22"/>
                <w:szCs w:val="22"/>
              </w:rPr>
              <w:t xml:space="preserve"> </w:t>
            </w:r>
            <w:r w:rsidR="00BC0AFF">
              <w:rPr>
                <w:sz w:val="22"/>
                <w:szCs w:val="22"/>
              </w:rPr>
              <w:t>is</w:t>
            </w:r>
            <w:r>
              <w:rPr>
                <w:sz w:val="22"/>
                <w:szCs w:val="22"/>
              </w:rPr>
              <w:t xml:space="preserve"> achieved</w:t>
            </w:r>
          </w:p>
        </w:tc>
      </w:tr>
      <w:tr w:rsidR="006018FF" w14:paraId="797F7EC4" w14:textId="77777777" w:rsidTr="006018FF">
        <w:tc>
          <w:tcPr>
            <w:tcW w:w="10172" w:type="dxa"/>
          </w:tcPr>
          <w:p w14:paraId="743A3E93" w14:textId="002A0593" w:rsidR="00570D09" w:rsidRDefault="00CD67DA" w:rsidP="008A54B4">
            <w:pPr>
              <w:jc w:val="both"/>
              <w:rPr>
                <w:sz w:val="22"/>
                <w:szCs w:val="22"/>
              </w:rPr>
            </w:pPr>
            <w:r>
              <w:rPr>
                <w:sz w:val="22"/>
                <w:szCs w:val="22"/>
              </w:rPr>
              <w:t>KPI-RI-</w:t>
            </w:r>
            <w:r w:rsidR="008A54B4">
              <w:rPr>
                <w:sz w:val="22"/>
                <w:szCs w:val="22"/>
              </w:rPr>
              <w:t>2</w:t>
            </w:r>
            <w:r>
              <w:rPr>
                <w:sz w:val="22"/>
                <w:szCs w:val="22"/>
              </w:rPr>
              <w:t xml:space="preserve">: </w:t>
            </w:r>
            <w:r w:rsidRPr="00570D09">
              <w:rPr>
                <w:b/>
                <w:sz w:val="22"/>
                <w:szCs w:val="22"/>
              </w:rPr>
              <w:t>Release of at least 1 demonstrator</w:t>
            </w:r>
            <w:r>
              <w:rPr>
                <w:sz w:val="22"/>
                <w:szCs w:val="22"/>
              </w:rPr>
              <w:t xml:space="preserve">, to </w:t>
            </w:r>
            <w:r w:rsidR="00307B73">
              <w:rPr>
                <w:sz w:val="22"/>
                <w:szCs w:val="22"/>
              </w:rPr>
              <w:t>security service providers, event organizers</w:t>
            </w:r>
            <w:r>
              <w:rPr>
                <w:sz w:val="22"/>
                <w:szCs w:val="22"/>
              </w:rPr>
              <w:t xml:space="preserve"> of </w:t>
            </w:r>
            <w:r w:rsidR="00570D09">
              <w:rPr>
                <w:sz w:val="22"/>
                <w:szCs w:val="22"/>
              </w:rPr>
              <w:t xml:space="preserve">and/or part of </w:t>
            </w:r>
            <w:r>
              <w:rPr>
                <w:sz w:val="22"/>
                <w:szCs w:val="22"/>
              </w:rPr>
              <w:t>project beneficiaries</w:t>
            </w:r>
          </w:p>
        </w:tc>
      </w:tr>
      <w:tr w:rsidR="00570D09" w14:paraId="54AC1C7B" w14:textId="77777777" w:rsidTr="006018FF">
        <w:tc>
          <w:tcPr>
            <w:tcW w:w="10172" w:type="dxa"/>
          </w:tcPr>
          <w:p w14:paraId="3CEC6A05" w14:textId="3DDC7885" w:rsidR="00570D09" w:rsidRDefault="00570D09" w:rsidP="008A54B4">
            <w:pPr>
              <w:jc w:val="both"/>
              <w:rPr>
                <w:sz w:val="22"/>
                <w:szCs w:val="22"/>
              </w:rPr>
            </w:pPr>
            <w:r>
              <w:rPr>
                <w:sz w:val="22"/>
                <w:szCs w:val="22"/>
              </w:rPr>
              <w:t>KPI-RI-</w:t>
            </w:r>
            <w:r w:rsidR="008A54B4">
              <w:rPr>
                <w:sz w:val="22"/>
                <w:szCs w:val="22"/>
              </w:rPr>
              <w:t>3</w:t>
            </w:r>
            <w:r>
              <w:rPr>
                <w:sz w:val="22"/>
                <w:szCs w:val="22"/>
              </w:rPr>
              <w:t xml:space="preserve">: </w:t>
            </w:r>
            <w:r w:rsidR="00FD5D31" w:rsidRPr="00FD5D31">
              <w:rPr>
                <w:b/>
                <w:sz w:val="22"/>
                <w:szCs w:val="22"/>
              </w:rPr>
              <w:t>Cross-</w:t>
            </w:r>
            <w:r w:rsidR="0083344A">
              <w:rPr>
                <w:b/>
                <w:sz w:val="22"/>
                <w:szCs w:val="22"/>
              </w:rPr>
              <w:t xml:space="preserve">Validation of V2 </w:t>
            </w:r>
            <w:r w:rsidR="00AF1B80">
              <w:rPr>
                <w:b/>
                <w:sz w:val="22"/>
                <w:szCs w:val="22"/>
              </w:rPr>
              <w:t xml:space="preserve">baseline demonstrator </w:t>
            </w:r>
            <w:r w:rsidR="0083344A">
              <w:rPr>
                <w:b/>
                <w:sz w:val="22"/>
                <w:szCs w:val="22"/>
              </w:rPr>
              <w:t xml:space="preserve">with </w:t>
            </w:r>
            <w:r w:rsidR="00FD5D31">
              <w:rPr>
                <w:b/>
                <w:sz w:val="22"/>
                <w:szCs w:val="22"/>
              </w:rPr>
              <w:t>three micro-V2-runs (</w:t>
            </w:r>
            <w:r w:rsidR="00FD5D31" w:rsidRPr="00FD5D31">
              <w:rPr>
                <w:sz w:val="22"/>
                <w:szCs w:val="22"/>
              </w:rPr>
              <w:t xml:space="preserve">e.g., at </w:t>
            </w:r>
            <w:r w:rsidR="00307B73">
              <w:rPr>
                <w:sz w:val="22"/>
                <w:szCs w:val="22"/>
              </w:rPr>
              <w:t>three small scale experiments at the smart festival</w:t>
            </w:r>
            <w:r w:rsidR="00FD5D31" w:rsidRPr="00FD5D31">
              <w:rPr>
                <w:sz w:val="22"/>
                <w:szCs w:val="22"/>
              </w:rPr>
              <w:t xml:space="preserve"> </w:t>
            </w:r>
            <w:proofErr w:type="spellStart"/>
            <w:r w:rsidR="00FD5D31" w:rsidRPr="00FD5D31">
              <w:rPr>
                <w:sz w:val="22"/>
                <w:szCs w:val="22"/>
              </w:rPr>
              <w:t>Paaspop</w:t>
            </w:r>
            <w:proofErr w:type="spellEnd"/>
            <w:r w:rsidR="00307B73">
              <w:rPr>
                <w:rStyle w:val="FootnoteReference"/>
                <w:sz w:val="22"/>
                <w:szCs w:val="22"/>
              </w:rPr>
              <w:footnoteReference w:id="14"/>
            </w:r>
            <w:r w:rsidR="00FD5D31">
              <w:rPr>
                <w:b/>
                <w:sz w:val="22"/>
                <w:szCs w:val="22"/>
              </w:rPr>
              <w:t>)</w:t>
            </w:r>
          </w:p>
        </w:tc>
      </w:tr>
      <w:tr w:rsidR="006018FF" w14:paraId="49B8242B" w14:textId="77777777" w:rsidTr="00CD67DA">
        <w:tc>
          <w:tcPr>
            <w:tcW w:w="10172" w:type="dxa"/>
            <w:shd w:val="clear" w:color="auto" w:fill="C6D9F1" w:themeFill="text2" w:themeFillTint="33"/>
          </w:tcPr>
          <w:p w14:paraId="2B2F1EAA" w14:textId="1FB46CC5" w:rsidR="006018FF" w:rsidRPr="006018FF" w:rsidRDefault="006018FF" w:rsidP="006018FF">
            <w:pPr>
              <w:jc w:val="both"/>
              <w:rPr>
                <w:b/>
                <w:sz w:val="22"/>
                <w:szCs w:val="22"/>
              </w:rPr>
            </w:pPr>
            <w:r w:rsidRPr="006018FF">
              <w:rPr>
                <w:b/>
                <w:sz w:val="22"/>
                <w:szCs w:val="22"/>
              </w:rPr>
              <w:t>Business Plan</w:t>
            </w:r>
            <w:r>
              <w:rPr>
                <w:b/>
                <w:sz w:val="22"/>
                <w:szCs w:val="22"/>
              </w:rPr>
              <w:t>ning</w:t>
            </w:r>
            <w:r w:rsidRPr="006018FF">
              <w:rPr>
                <w:b/>
                <w:sz w:val="22"/>
                <w:szCs w:val="22"/>
              </w:rPr>
              <w:t xml:space="preserve"> KPIs</w:t>
            </w:r>
          </w:p>
        </w:tc>
      </w:tr>
      <w:tr w:rsidR="006018FF" w14:paraId="7D7C6E45" w14:textId="77777777" w:rsidTr="006018FF">
        <w:tc>
          <w:tcPr>
            <w:tcW w:w="10172" w:type="dxa"/>
          </w:tcPr>
          <w:p w14:paraId="3850593E" w14:textId="2A3919C5" w:rsidR="006018FF" w:rsidRDefault="00570D09" w:rsidP="00F67FD9">
            <w:pPr>
              <w:jc w:val="both"/>
              <w:rPr>
                <w:sz w:val="22"/>
                <w:szCs w:val="22"/>
              </w:rPr>
            </w:pPr>
            <w:r>
              <w:rPr>
                <w:sz w:val="22"/>
                <w:szCs w:val="22"/>
              </w:rPr>
              <w:t xml:space="preserve">KPI-BP-1: </w:t>
            </w:r>
            <w:r w:rsidRPr="00570D09">
              <w:rPr>
                <w:b/>
                <w:sz w:val="22"/>
                <w:szCs w:val="22"/>
              </w:rPr>
              <w:t>BMC</w:t>
            </w:r>
            <w:r>
              <w:rPr>
                <w:sz w:val="22"/>
                <w:szCs w:val="22"/>
              </w:rPr>
              <w:t xml:space="preserve">, the canvas must be </w:t>
            </w:r>
            <w:r w:rsidR="008029CD">
              <w:rPr>
                <w:sz w:val="22"/>
                <w:szCs w:val="22"/>
              </w:rPr>
              <w:t>complete</w:t>
            </w:r>
            <w:r>
              <w:rPr>
                <w:sz w:val="22"/>
                <w:szCs w:val="22"/>
              </w:rPr>
              <w:t xml:space="preserve"> and approved by </w:t>
            </w:r>
            <w:r w:rsidR="004C5E3D">
              <w:rPr>
                <w:sz w:val="22"/>
                <w:szCs w:val="22"/>
              </w:rPr>
              <w:t xml:space="preserve">an external </w:t>
            </w:r>
            <w:r>
              <w:rPr>
                <w:sz w:val="22"/>
                <w:szCs w:val="22"/>
              </w:rPr>
              <w:t>advisory board</w:t>
            </w:r>
          </w:p>
        </w:tc>
      </w:tr>
      <w:tr w:rsidR="006018FF" w14:paraId="5ED74839" w14:textId="77777777" w:rsidTr="006018FF">
        <w:tc>
          <w:tcPr>
            <w:tcW w:w="10172" w:type="dxa"/>
          </w:tcPr>
          <w:p w14:paraId="299F4999" w14:textId="158A4B7C" w:rsidR="006018FF" w:rsidRDefault="00570D09" w:rsidP="00920CFA">
            <w:pPr>
              <w:jc w:val="both"/>
              <w:rPr>
                <w:sz w:val="22"/>
                <w:szCs w:val="22"/>
              </w:rPr>
            </w:pPr>
            <w:r>
              <w:rPr>
                <w:sz w:val="22"/>
                <w:szCs w:val="22"/>
              </w:rPr>
              <w:t xml:space="preserve">KPI-BP-2: </w:t>
            </w:r>
            <w:r w:rsidR="00920CFA">
              <w:rPr>
                <w:b/>
                <w:sz w:val="22"/>
                <w:szCs w:val="22"/>
              </w:rPr>
              <w:t>3</w:t>
            </w:r>
            <w:r w:rsidR="00920CFA" w:rsidRPr="00570D09">
              <w:rPr>
                <w:b/>
                <w:sz w:val="22"/>
                <w:szCs w:val="22"/>
              </w:rPr>
              <w:t xml:space="preserve"> </w:t>
            </w:r>
            <w:r w:rsidRPr="00570D09">
              <w:rPr>
                <w:b/>
                <w:sz w:val="22"/>
                <w:szCs w:val="22"/>
              </w:rPr>
              <w:t>Business Plan Thumbs-Up</w:t>
            </w:r>
            <w:r>
              <w:rPr>
                <w:sz w:val="22"/>
                <w:szCs w:val="22"/>
              </w:rPr>
              <w:t xml:space="preserve"> &amp; recommendation letters from </w:t>
            </w:r>
            <w:r w:rsidR="0003566D">
              <w:rPr>
                <w:sz w:val="22"/>
                <w:szCs w:val="22"/>
              </w:rPr>
              <w:t>smart event</w:t>
            </w:r>
            <w:r>
              <w:rPr>
                <w:sz w:val="22"/>
                <w:szCs w:val="22"/>
              </w:rPr>
              <w:t xml:space="preserve"> associations </w:t>
            </w:r>
          </w:p>
        </w:tc>
      </w:tr>
      <w:tr w:rsidR="00570D09" w14:paraId="6B0CA4FE" w14:textId="77777777" w:rsidTr="006018FF">
        <w:tc>
          <w:tcPr>
            <w:tcW w:w="10172" w:type="dxa"/>
          </w:tcPr>
          <w:p w14:paraId="0D395208" w14:textId="0DC9274F" w:rsidR="00570D09" w:rsidRDefault="00570D09" w:rsidP="00396EE5">
            <w:pPr>
              <w:jc w:val="both"/>
              <w:rPr>
                <w:sz w:val="22"/>
                <w:szCs w:val="22"/>
              </w:rPr>
            </w:pPr>
            <w:r>
              <w:rPr>
                <w:sz w:val="22"/>
                <w:szCs w:val="22"/>
              </w:rPr>
              <w:t xml:space="preserve">KPI-BP-3: Simulated </w:t>
            </w:r>
            <w:r w:rsidR="00FD5D31">
              <w:rPr>
                <w:b/>
                <w:sz w:val="22"/>
                <w:szCs w:val="22"/>
              </w:rPr>
              <w:t>costs reduction</w:t>
            </w:r>
            <w:r w:rsidRPr="00396EE5">
              <w:rPr>
                <w:b/>
                <w:sz w:val="22"/>
                <w:szCs w:val="22"/>
              </w:rPr>
              <w:t xml:space="preserve"> of at least 5%</w:t>
            </w:r>
            <w:r>
              <w:rPr>
                <w:sz w:val="22"/>
                <w:szCs w:val="22"/>
              </w:rPr>
              <w:t xml:space="preserve"> w.r.t. current </w:t>
            </w:r>
            <w:r w:rsidR="00396EE5">
              <w:rPr>
                <w:sz w:val="22"/>
                <w:szCs w:val="22"/>
              </w:rPr>
              <w:t>technology</w:t>
            </w:r>
            <w:r w:rsidR="00FD5D31">
              <w:rPr>
                <w:sz w:val="22"/>
                <w:szCs w:val="22"/>
              </w:rPr>
              <w:t xml:space="preserve"> (e.g., less costs for monitoring)</w:t>
            </w:r>
          </w:p>
        </w:tc>
      </w:tr>
      <w:tr w:rsidR="00396EE5" w14:paraId="39910EA2" w14:textId="77777777" w:rsidTr="006018FF">
        <w:tc>
          <w:tcPr>
            <w:tcW w:w="10172" w:type="dxa"/>
          </w:tcPr>
          <w:p w14:paraId="60F53221" w14:textId="318F850F" w:rsidR="00396EE5" w:rsidRDefault="00396EE5" w:rsidP="00BF2618">
            <w:pPr>
              <w:jc w:val="both"/>
              <w:rPr>
                <w:sz w:val="22"/>
                <w:szCs w:val="22"/>
              </w:rPr>
            </w:pPr>
            <w:r>
              <w:rPr>
                <w:sz w:val="22"/>
                <w:szCs w:val="22"/>
              </w:rPr>
              <w:t xml:space="preserve">KPI-BP-4: </w:t>
            </w:r>
            <w:r w:rsidRPr="00396EE5">
              <w:rPr>
                <w:b/>
                <w:sz w:val="22"/>
                <w:szCs w:val="22"/>
              </w:rPr>
              <w:t xml:space="preserve">At least </w:t>
            </w:r>
            <w:r w:rsidR="008A54B4">
              <w:rPr>
                <w:b/>
                <w:sz w:val="22"/>
                <w:szCs w:val="22"/>
              </w:rPr>
              <w:t xml:space="preserve">1 </w:t>
            </w:r>
            <w:r w:rsidR="00B21F1B">
              <w:rPr>
                <w:b/>
                <w:sz w:val="22"/>
                <w:szCs w:val="22"/>
              </w:rPr>
              <w:t>completely</w:t>
            </w:r>
            <w:r w:rsidRPr="00396EE5">
              <w:rPr>
                <w:b/>
                <w:sz w:val="22"/>
                <w:szCs w:val="22"/>
              </w:rPr>
              <w:t xml:space="preserve"> novel </w:t>
            </w:r>
            <w:r w:rsidR="00BF2618">
              <w:rPr>
                <w:b/>
                <w:sz w:val="22"/>
                <w:szCs w:val="22"/>
              </w:rPr>
              <w:t>self-empowerment</w:t>
            </w:r>
            <w:r w:rsidRPr="00396EE5">
              <w:rPr>
                <w:b/>
                <w:sz w:val="22"/>
                <w:szCs w:val="22"/>
              </w:rPr>
              <w:t xml:space="preserve"> source</w:t>
            </w:r>
            <w:r w:rsidR="008A54B4">
              <w:rPr>
                <w:b/>
                <w:sz w:val="22"/>
                <w:szCs w:val="22"/>
              </w:rPr>
              <w:t xml:space="preserve"> for freelancers</w:t>
            </w:r>
            <w:r>
              <w:rPr>
                <w:sz w:val="22"/>
                <w:szCs w:val="22"/>
              </w:rPr>
              <w:t xml:space="preserve"> w.r.t. current technology</w:t>
            </w:r>
          </w:p>
        </w:tc>
      </w:tr>
    </w:tbl>
    <w:p w14:paraId="6EA455A8" w14:textId="77777777" w:rsidR="0071720D" w:rsidRDefault="0071720D" w:rsidP="006018FF">
      <w:pPr>
        <w:jc w:val="both"/>
        <w:rPr>
          <w:sz w:val="22"/>
          <w:szCs w:val="22"/>
        </w:rPr>
      </w:pPr>
    </w:p>
    <w:p w14:paraId="6CBE1BF5" w14:textId="6A11E656" w:rsidR="006018FF" w:rsidRPr="006018FF" w:rsidRDefault="006018FF" w:rsidP="006018FF">
      <w:pPr>
        <w:jc w:val="both"/>
        <w:rPr>
          <w:sz w:val="22"/>
          <w:szCs w:val="22"/>
        </w:rPr>
      </w:pPr>
      <w:r w:rsidRPr="006018FF">
        <w:rPr>
          <w:sz w:val="22"/>
          <w:szCs w:val="22"/>
        </w:rPr>
        <w:t xml:space="preserve">All the above KPIs are </w:t>
      </w:r>
      <w:r w:rsidRPr="00FD5D31">
        <w:rPr>
          <w:b/>
          <w:sz w:val="22"/>
          <w:szCs w:val="22"/>
        </w:rPr>
        <w:t>measurable</w:t>
      </w:r>
      <w:r w:rsidRPr="006018FF">
        <w:rPr>
          <w:sz w:val="22"/>
          <w:szCs w:val="22"/>
        </w:rPr>
        <w:t xml:space="preserve">. </w:t>
      </w:r>
      <w:r w:rsidR="008A54B4">
        <w:rPr>
          <w:sz w:val="22"/>
          <w:szCs w:val="22"/>
        </w:rPr>
        <w:t>Organisational efficiency</w:t>
      </w:r>
      <w:r w:rsidR="008A54B4" w:rsidRPr="006018FF">
        <w:rPr>
          <w:sz w:val="22"/>
          <w:szCs w:val="22"/>
        </w:rPr>
        <w:t xml:space="preserve"> </w:t>
      </w:r>
      <w:r w:rsidRPr="006018FF">
        <w:rPr>
          <w:sz w:val="22"/>
          <w:szCs w:val="22"/>
        </w:rPr>
        <w:t>increase (KPI-RI-</w:t>
      </w:r>
      <w:r w:rsidR="008A54B4">
        <w:rPr>
          <w:sz w:val="22"/>
          <w:szCs w:val="22"/>
        </w:rPr>
        <w:t>3</w:t>
      </w:r>
      <w:r w:rsidRPr="006018FF">
        <w:rPr>
          <w:sz w:val="22"/>
          <w:szCs w:val="22"/>
        </w:rPr>
        <w:t xml:space="preserve">) will be measured by comparing </w:t>
      </w:r>
      <w:r w:rsidR="008A54B4">
        <w:rPr>
          <w:sz w:val="22"/>
          <w:szCs w:val="22"/>
        </w:rPr>
        <w:t xml:space="preserve">project </w:t>
      </w:r>
      <w:r w:rsidRPr="006018FF">
        <w:rPr>
          <w:sz w:val="22"/>
          <w:szCs w:val="22"/>
        </w:rPr>
        <w:t>time</w:t>
      </w:r>
      <w:r w:rsidR="008A54B4">
        <w:rPr>
          <w:sz w:val="22"/>
          <w:szCs w:val="22"/>
        </w:rPr>
        <w:t>s</w:t>
      </w:r>
      <w:r w:rsidRPr="006018FF">
        <w:rPr>
          <w:sz w:val="22"/>
          <w:szCs w:val="22"/>
        </w:rPr>
        <w:t xml:space="preserve"> of similar </w:t>
      </w:r>
      <w:r>
        <w:rPr>
          <w:sz w:val="22"/>
          <w:szCs w:val="22"/>
        </w:rPr>
        <w:t xml:space="preserve">projects </w:t>
      </w:r>
      <w:r w:rsidR="00FD5D31">
        <w:rPr>
          <w:sz w:val="22"/>
          <w:szCs w:val="22"/>
        </w:rPr>
        <w:t>(</w:t>
      </w:r>
      <w:r w:rsidR="00FD5D31" w:rsidRPr="00FD5D31">
        <w:rPr>
          <w:b/>
          <w:sz w:val="22"/>
          <w:szCs w:val="22"/>
        </w:rPr>
        <w:t>benchmarks</w:t>
      </w:r>
      <w:r w:rsidR="00FD5D31">
        <w:rPr>
          <w:sz w:val="22"/>
          <w:szCs w:val="22"/>
        </w:rPr>
        <w:t xml:space="preserve">) </w:t>
      </w:r>
      <w:r>
        <w:rPr>
          <w:sz w:val="22"/>
          <w:szCs w:val="22"/>
        </w:rPr>
        <w:t xml:space="preserve">with respect </w:t>
      </w:r>
      <w:r w:rsidR="008A54B4">
        <w:rPr>
          <w:sz w:val="22"/>
          <w:szCs w:val="22"/>
        </w:rPr>
        <w:t>to simulations</w:t>
      </w:r>
      <w:r w:rsidR="00FD5D31">
        <w:rPr>
          <w:sz w:val="22"/>
          <w:szCs w:val="22"/>
        </w:rPr>
        <w:t xml:space="preserve"> and test-runs (micro-trials)</w:t>
      </w:r>
      <w:r w:rsidR="008A54B4">
        <w:rPr>
          <w:sz w:val="22"/>
          <w:szCs w:val="22"/>
        </w:rPr>
        <w:t xml:space="preserve"> </w:t>
      </w:r>
      <w:r w:rsidR="00FD5D31">
        <w:rPr>
          <w:sz w:val="22"/>
          <w:szCs w:val="22"/>
        </w:rPr>
        <w:t>based on</w:t>
      </w:r>
      <w:r w:rsidR="008A54B4">
        <w:rPr>
          <w:sz w:val="22"/>
          <w:szCs w:val="22"/>
        </w:rPr>
        <w:t xml:space="preserve"> </w:t>
      </w:r>
      <w:r>
        <w:rPr>
          <w:sz w:val="22"/>
          <w:szCs w:val="22"/>
        </w:rPr>
        <w:t xml:space="preserve">our </w:t>
      </w:r>
      <w:r w:rsidRPr="006018FF">
        <w:rPr>
          <w:sz w:val="22"/>
          <w:szCs w:val="22"/>
        </w:rPr>
        <w:t>demonstrators</w:t>
      </w:r>
      <w:r>
        <w:rPr>
          <w:sz w:val="22"/>
          <w:szCs w:val="22"/>
        </w:rPr>
        <w:t xml:space="preserve"> as part of case-study research for </w:t>
      </w:r>
      <w:r w:rsidR="00FD5D31">
        <w:rPr>
          <w:sz w:val="22"/>
          <w:szCs w:val="22"/>
        </w:rPr>
        <w:t>V2</w:t>
      </w:r>
      <w:r w:rsidRPr="006018FF">
        <w:rPr>
          <w:sz w:val="22"/>
          <w:szCs w:val="22"/>
        </w:rPr>
        <w:t xml:space="preserve">. </w:t>
      </w:r>
    </w:p>
    <w:p w14:paraId="7C1BE4BC" w14:textId="77777777" w:rsidR="002F126D" w:rsidRPr="002F126D" w:rsidRDefault="002F126D" w:rsidP="002F126D">
      <w:pPr>
        <w:jc w:val="both"/>
        <w:rPr>
          <w:b/>
          <w:sz w:val="22"/>
          <w:szCs w:val="22"/>
        </w:rPr>
      </w:pPr>
    </w:p>
    <w:p w14:paraId="74AA4CC5" w14:textId="4C618237" w:rsidR="00A673AD" w:rsidRPr="00716A6B" w:rsidRDefault="00A673AD" w:rsidP="00A673AD">
      <w:pPr>
        <w:pStyle w:val="ListParagraph"/>
        <w:numPr>
          <w:ilvl w:val="1"/>
          <w:numId w:val="1"/>
        </w:numPr>
        <w:jc w:val="both"/>
        <w:rPr>
          <w:rFonts w:ascii="Times New Roman" w:hAnsi="Times New Roman" w:cs="Times New Roman"/>
          <w:b/>
          <w:i/>
          <w:sz w:val="22"/>
          <w:szCs w:val="22"/>
        </w:rPr>
      </w:pPr>
      <w:r w:rsidRPr="00716A6B">
        <w:rPr>
          <w:rFonts w:ascii="Times New Roman" w:hAnsi="Times New Roman" w:cs="Times New Roman"/>
          <w:b/>
          <w:i/>
          <w:sz w:val="22"/>
          <w:szCs w:val="22"/>
        </w:rPr>
        <w:t>Relation to the Work-</w:t>
      </w:r>
      <w:proofErr w:type="spellStart"/>
      <w:r w:rsidRPr="00716A6B">
        <w:rPr>
          <w:rFonts w:ascii="Times New Roman" w:hAnsi="Times New Roman" w:cs="Times New Roman"/>
          <w:b/>
          <w:i/>
          <w:sz w:val="22"/>
          <w:szCs w:val="22"/>
        </w:rPr>
        <w:t>Programme</w:t>
      </w:r>
      <w:proofErr w:type="spellEnd"/>
    </w:p>
    <w:p w14:paraId="01EAA7F9" w14:textId="0843F56F" w:rsidR="00543E4C" w:rsidRPr="00D7183D" w:rsidRDefault="00FE4B89" w:rsidP="00D7183D">
      <w:pPr>
        <w:jc w:val="both"/>
        <w:rPr>
          <w:i/>
          <w:iCs/>
          <w:sz w:val="22"/>
          <w:szCs w:val="22"/>
        </w:rPr>
      </w:pPr>
      <w:r>
        <w:rPr>
          <w:sz w:val="22"/>
          <w:szCs w:val="22"/>
        </w:rPr>
        <w:t>V2</w:t>
      </w:r>
      <w:r w:rsidR="00D7183D" w:rsidRPr="00D7183D">
        <w:rPr>
          <w:sz w:val="22"/>
          <w:szCs w:val="22"/>
        </w:rPr>
        <w:t xml:space="preserve"> targets the </w:t>
      </w:r>
      <w:r w:rsidR="00D7183D" w:rsidRPr="00D7183D">
        <w:rPr>
          <w:i/>
          <w:iCs/>
          <w:sz w:val="22"/>
          <w:szCs w:val="22"/>
        </w:rPr>
        <w:t>“</w:t>
      </w:r>
      <w:r w:rsidR="00543E4C">
        <w:rPr>
          <w:bCs/>
          <w:i/>
          <w:iCs/>
          <w:sz w:val="22"/>
          <w:szCs w:val="22"/>
        </w:rPr>
        <w:t>SMEInst-201</w:t>
      </w:r>
      <w:r w:rsidR="00BD1368">
        <w:rPr>
          <w:bCs/>
          <w:i/>
          <w:iCs/>
          <w:sz w:val="22"/>
          <w:szCs w:val="22"/>
        </w:rPr>
        <w:t>8</w:t>
      </w:r>
      <w:r w:rsidR="00543E4C">
        <w:rPr>
          <w:bCs/>
          <w:i/>
          <w:iCs/>
          <w:sz w:val="22"/>
          <w:szCs w:val="22"/>
        </w:rPr>
        <w:t>-20</w:t>
      </w:r>
      <w:r w:rsidR="00BD1368">
        <w:rPr>
          <w:bCs/>
          <w:i/>
          <w:iCs/>
          <w:sz w:val="22"/>
          <w:szCs w:val="22"/>
        </w:rPr>
        <w:t>20</w:t>
      </w:r>
      <w:r w:rsidR="00D7183D" w:rsidRPr="00D7183D">
        <w:rPr>
          <w:i/>
          <w:iCs/>
          <w:sz w:val="22"/>
          <w:szCs w:val="22"/>
        </w:rPr>
        <w:t xml:space="preserve">” </w:t>
      </w:r>
      <w:r w:rsidR="00D7183D" w:rsidRPr="00D7183D">
        <w:rPr>
          <w:sz w:val="22"/>
          <w:szCs w:val="22"/>
        </w:rPr>
        <w:t xml:space="preserve">call. We now explain the contributions against call objectives. </w:t>
      </w:r>
    </w:p>
    <w:tbl>
      <w:tblPr>
        <w:tblStyle w:val="TableGrid"/>
        <w:tblW w:w="0" w:type="auto"/>
        <w:tblInd w:w="108" w:type="dxa"/>
        <w:tblLook w:val="04A0" w:firstRow="1" w:lastRow="0" w:firstColumn="1" w:lastColumn="0" w:noHBand="0" w:noVBand="1"/>
      </w:tblPr>
      <w:tblGrid>
        <w:gridCol w:w="3099"/>
        <w:gridCol w:w="6989"/>
      </w:tblGrid>
      <w:tr w:rsidR="00543E4C" w14:paraId="4CBBDDC6" w14:textId="77777777" w:rsidTr="008A1A3C">
        <w:tc>
          <w:tcPr>
            <w:tcW w:w="3099" w:type="dxa"/>
            <w:shd w:val="clear" w:color="auto" w:fill="C6D9F1" w:themeFill="text2" w:themeFillTint="33"/>
          </w:tcPr>
          <w:p w14:paraId="19EF26A5" w14:textId="223BC2EB" w:rsidR="00543E4C" w:rsidRDefault="00543E4C" w:rsidP="00D7183D">
            <w:pPr>
              <w:jc w:val="both"/>
              <w:rPr>
                <w:b/>
                <w:sz w:val="22"/>
                <w:szCs w:val="22"/>
              </w:rPr>
            </w:pPr>
            <w:r>
              <w:rPr>
                <w:b/>
                <w:sz w:val="22"/>
                <w:szCs w:val="22"/>
              </w:rPr>
              <w:t>Innovation in SMEs</w:t>
            </w:r>
          </w:p>
        </w:tc>
        <w:tc>
          <w:tcPr>
            <w:tcW w:w="6989" w:type="dxa"/>
            <w:shd w:val="clear" w:color="auto" w:fill="C6D9F1" w:themeFill="text2" w:themeFillTint="33"/>
          </w:tcPr>
          <w:p w14:paraId="06AA423D" w14:textId="0CDD0056" w:rsidR="00543E4C" w:rsidRDefault="002B1F88" w:rsidP="00D7183D">
            <w:pPr>
              <w:jc w:val="both"/>
              <w:rPr>
                <w:b/>
                <w:sz w:val="22"/>
                <w:szCs w:val="22"/>
              </w:rPr>
            </w:pPr>
            <w:r>
              <w:rPr>
                <w:b/>
                <w:sz w:val="22"/>
                <w:szCs w:val="22"/>
              </w:rPr>
              <w:t>F</w:t>
            </w:r>
            <w:r w:rsidR="002A222A">
              <w:rPr>
                <w:b/>
                <w:sz w:val="22"/>
                <w:szCs w:val="22"/>
              </w:rPr>
              <w:t xml:space="preserve">2 </w:t>
            </w:r>
            <w:r w:rsidR="00543E4C">
              <w:rPr>
                <w:b/>
                <w:sz w:val="22"/>
                <w:szCs w:val="22"/>
              </w:rPr>
              <w:t>Contribution</w:t>
            </w:r>
          </w:p>
        </w:tc>
      </w:tr>
      <w:tr w:rsidR="00543E4C" w14:paraId="15436CA3" w14:textId="77777777" w:rsidTr="008A1A3C">
        <w:tc>
          <w:tcPr>
            <w:tcW w:w="3099" w:type="dxa"/>
          </w:tcPr>
          <w:p w14:paraId="5E37D6EF" w14:textId="0CB62750" w:rsidR="00543E4C" w:rsidRPr="00DA7AAA" w:rsidRDefault="00DA7AAA" w:rsidP="00E52730">
            <w:pPr>
              <w:jc w:val="both"/>
              <w:rPr>
                <w:b/>
                <w:i/>
                <w:sz w:val="22"/>
                <w:szCs w:val="22"/>
              </w:rPr>
            </w:pPr>
            <w:r w:rsidRPr="00DA7AAA">
              <w:rPr>
                <w:b/>
                <w:i/>
                <w:sz w:val="22"/>
                <w:szCs w:val="22"/>
              </w:rPr>
              <w:t>“</w:t>
            </w:r>
            <w:r w:rsidR="00BD1368" w:rsidRPr="00BD1368">
              <w:rPr>
                <w:i/>
                <w:sz w:val="22"/>
                <w:szCs w:val="22"/>
              </w:rPr>
              <w:t xml:space="preserve">They </w:t>
            </w:r>
            <w:r w:rsidR="00BD1368">
              <w:rPr>
                <w:i/>
                <w:sz w:val="22"/>
                <w:szCs w:val="22"/>
              </w:rPr>
              <w:t xml:space="preserve">(read the SME instruments) </w:t>
            </w:r>
            <w:r w:rsidR="00BD1368" w:rsidRPr="00BD1368">
              <w:rPr>
                <w:i/>
                <w:sz w:val="22"/>
                <w:szCs w:val="22"/>
              </w:rPr>
              <w:t>are exclusively aimed at people and companies who have ideas that are radically different from existing products or services on the market or under development (not incremental improvements), are highly risky, and require significant investments to get to market.</w:t>
            </w:r>
            <w:r w:rsidRPr="00DA7AAA">
              <w:rPr>
                <w:b/>
                <w:i/>
                <w:sz w:val="22"/>
                <w:szCs w:val="22"/>
              </w:rPr>
              <w:t xml:space="preserve">” </w:t>
            </w:r>
          </w:p>
        </w:tc>
        <w:tc>
          <w:tcPr>
            <w:tcW w:w="6989" w:type="dxa"/>
          </w:tcPr>
          <w:p w14:paraId="1F3D7F25" w14:textId="1ED7FBA4" w:rsidR="00543E4C" w:rsidRPr="00DA7AAA" w:rsidRDefault="00BD1368" w:rsidP="008A54B4">
            <w:pPr>
              <w:jc w:val="both"/>
              <w:rPr>
                <w:sz w:val="22"/>
                <w:szCs w:val="22"/>
              </w:rPr>
            </w:pPr>
            <w:r>
              <w:rPr>
                <w:sz w:val="22"/>
                <w:szCs w:val="22"/>
              </w:rPr>
              <w:t xml:space="preserve">V2 </w:t>
            </w:r>
            <w:r w:rsidR="0021321D">
              <w:rPr>
                <w:sz w:val="22"/>
                <w:szCs w:val="22"/>
              </w:rPr>
              <w:t xml:space="preserve">radically </w:t>
            </w:r>
            <w:r>
              <w:rPr>
                <w:sz w:val="22"/>
                <w:szCs w:val="22"/>
              </w:rPr>
              <w:t xml:space="preserve">departs from </w:t>
            </w:r>
            <w:r w:rsidR="0021321D">
              <w:rPr>
                <w:sz w:val="22"/>
                <w:szCs w:val="22"/>
              </w:rPr>
              <w:t>conventional</w:t>
            </w:r>
            <w:r>
              <w:rPr>
                <w:sz w:val="22"/>
                <w:szCs w:val="22"/>
              </w:rPr>
              <w:t xml:space="preserve"> safety and security solutions that are typically </w:t>
            </w:r>
            <w:r w:rsidR="0021321D">
              <w:rPr>
                <w:sz w:val="22"/>
                <w:szCs w:val="22"/>
              </w:rPr>
              <w:t xml:space="preserve">technology-weak and very much fragmented offering partial support, embracing and integrating state-of-the-art technologies from Artificial Intelligence (AI) </w:t>
            </w:r>
            <w:r w:rsidR="008A1A3C">
              <w:rPr>
                <w:sz w:val="22"/>
                <w:szCs w:val="22"/>
              </w:rPr>
              <w:t xml:space="preserve">bringing together a consortium that not only possess deep knowledge and an impressive track record on AI/data science/engineering, but also, and more importantly, safety and security services and solutions. </w:t>
            </w:r>
          </w:p>
        </w:tc>
      </w:tr>
      <w:tr w:rsidR="00543E4C" w14:paraId="754F8A2F" w14:textId="77777777" w:rsidTr="008A1A3C">
        <w:tc>
          <w:tcPr>
            <w:tcW w:w="3099" w:type="dxa"/>
          </w:tcPr>
          <w:p w14:paraId="56AB538C" w14:textId="2B0520F3" w:rsidR="00543E4C" w:rsidRPr="00F6249A" w:rsidRDefault="00F6249A" w:rsidP="00D7183D">
            <w:pPr>
              <w:jc w:val="both"/>
              <w:rPr>
                <w:i/>
                <w:sz w:val="22"/>
                <w:szCs w:val="22"/>
              </w:rPr>
            </w:pPr>
            <w:r w:rsidRPr="00F6249A">
              <w:rPr>
                <w:i/>
                <w:sz w:val="22"/>
                <w:szCs w:val="22"/>
              </w:rPr>
              <w:lastRenderedPageBreak/>
              <w:t>“</w:t>
            </w:r>
            <w:r w:rsidR="00BD1368" w:rsidRPr="00BD1368">
              <w:rPr>
                <w:i/>
                <w:sz w:val="22"/>
                <w:szCs w:val="22"/>
              </w:rPr>
              <w:t xml:space="preserve">The interim evaluation of Horizon 2020 found that while the </w:t>
            </w:r>
            <w:proofErr w:type="spellStart"/>
            <w:r w:rsidR="00BD1368" w:rsidRPr="00BD1368">
              <w:rPr>
                <w:i/>
                <w:sz w:val="22"/>
                <w:szCs w:val="22"/>
              </w:rPr>
              <w:t>programme</w:t>
            </w:r>
            <w:proofErr w:type="spellEnd"/>
            <w:r w:rsidR="00BD1368" w:rsidRPr="00BD1368">
              <w:rPr>
                <w:i/>
                <w:sz w:val="22"/>
                <w:szCs w:val="22"/>
              </w:rPr>
              <w:t xml:space="preserve"> demonstrates potential in terms of fostering breakthrough, market-creating innovation, support for doing so needs to be substantially strengthened</w:t>
            </w:r>
            <w:r w:rsidRPr="00F6249A">
              <w:rPr>
                <w:i/>
                <w:sz w:val="22"/>
                <w:szCs w:val="22"/>
              </w:rPr>
              <w:t>.”</w:t>
            </w:r>
          </w:p>
        </w:tc>
        <w:tc>
          <w:tcPr>
            <w:tcW w:w="6989" w:type="dxa"/>
          </w:tcPr>
          <w:p w14:paraId="14CE7939" w14:textId="50AACEE2" w:rsidR="00BD1368" w:rsidRPr="00F6249A" w:rsidRDefault="00BD1368" w:rsidP="00BD1368">
            <w:pPr>
              <w:jc w:val="both"/>
              <w:rPr>
                <w:sz w:val="22"/>
                <w:szCs w:val="22"/>
              </w:rPr>
            </w:pPr>
            <w:r>
              <w:rPr>
                <w:sz w:val="22"/>
                <w:szCs w:val="22"/>
              </w:rPr>
              <w:t xml:space="preserve">V2 is geared towards establishing a highly innovative new platform and associated safety and security services that holds the tantalizing promise of establishing market-creating innovation in tandem with revenue-generating activities with the potential of creating enormous social impact, e.g., in terms of increased quality-of-living for EU citizens. </w:t>
            </w:r>
          </w:p>
          <w:p w14:paraId="05B113C1" w14:textId="4E586ADC" w:rsidR="00543E4C" w:rsidRPr="00F6249A" w:rsidRDefault="00543E4C" w:rsidP="00F6249A">
            <w:pPr>
              <w:jc w:val="both"/>
              <w:rPr>
                <w:sz w:val="22"/>
                <w:szCs w:val="22"/>
              </w:rPr>
            </w:pPr>
          </w:p>
        </w:tc>
      </w:tr>
      <w:tr w:rsidR="00543E4C" w14:paraId="62AA9E06" w14:textId="77777777" w:rsidTr="008A1A3C">
        <w:tc>
          <w:tcPr>
            <w:tcW w:w="3099" w:type="dxa"/>
          </w:tcPr>
          <w:p w14:paraId="07751A53" w14:textId="72F8B216" w:rsidR="00543E4C" w:rsidRPr="00DF6E1A" w:rsidRDefault="00DF6E1A" w:rsidP="00D7183D">
            <w:pPr>
              <w:jc w:val="both"/>
              <w:rPr>
                <w:i/>
                <w:sz w:val="22"/>
                <w:szCs w:val="22"/>
              </w:rPr>
            </w:pPr>
            <w:r w:rsidRPr="00DF6E1A">
              <w:rPr>
                <w:sz w:val="22"/>
                <w:szCs w:val="22"/>
              </w:rPr>
              <w:t>“</w:t>
            </w:r>
            <w:r w:rsidR="008A1A3C" w:rsidRPr="008A1A3C">
              <w:rPr>
                <w:i/>
                <w:sz w:val="22"/>
                <w:szCs w:val="22"/>
              </w:rPr>
              <w:t xml:space="preserve">The EIC Accelerator pilot (SME Instrument) supports high-risk, high-potential small and medium-sized enterprises to develop and bring to market new products, services and business models that could drive economic </w:t>
            </w:r>
            <w:proofErr w:type="gramStart"/>
            <w:r w:rsidR="008A1A3C" w:rsidRPr="008A1A3C">
              <w:rPr>
                <w:i/>
                <w:sz w:val="22"/>
                <w:szCs w:val="22"/>
              </w:rPr>
              <w:t>growth.</w:t>
            </w:r>
            <w:r>
              <w:rPr>
                <w:i/>
                <w:sz w:val="22"/>
                <w:szCs w:val="22"/>
              </w:rPr>
              <w:t>.</w:t>
            </w:r>
            <w:proofErr w:type="gramEnd"/>
            <w:r w:rsidRPr="00DF6E1A">
              <w:rPr>
                <w:sz w:val="22"/>
                <w:szCs w:val="22"/>
              </w:rPr>
              <w:t>”</w:t>
            </w:r>
          </w:p>
        </w:tc>
        <w:tc>
          <w:tcPr>
            <w:tcW w:w="6989" w:type="dxa"/>
          </w:tcPr>
          <w:p w14:paraId="626E3D2A" w14:textId="77777777" w:rsidR="00543E4C" w:rsidRDefault="00543E4C" w:rsidP="00BC01B8">
            <w:pPr>
              <w:jc w:val="both"/>
              <w:rPr>
                <w:sz w:val="22"/>
                <w:szCs w:val="22"/>
              </w:rPr>
            </w:pPr>
          </w:p>
          <w:p w14:paraId="442489BA" w14:textId="77777777" w:rsidR="008A1A3C" w:rsidRDefault="008A1A3C" w:rsidP="00BC01B8">
            <w:pPr>
              <w:jc w:val="both"/>
              <w:rPr>
                <w:sz w:val="22"/>
                <w:szCs w:val="22"/>
              </w:rPr>
            </w:pPr>
            <w:r>
              <w:rPr>
                <w:sz w:val="22"/>
                <w:szCs w:val="22"/>
              </w:rPr>
              <w:t>New business models for security sector</w:t>
            </w:r>
          </w:p>
          <w:p w14:paraId="5F241B4E" w14:textId="77777777" w:rsidR="008A1A3C" w:rsidRDefault="008A1A3C" w:rsidP="00BC01B8">
            <w:pPr>
              <w:jc w:val="both"/>
              <w:rPr>
                <w:sz w:val="22"/>
                <w:szCs w:val="22"/>
              </w:rPr>
            </w:pPr>
            <w:r>
              <w:rPr>
                <w:sz w:val="22"/>
                <w:szCs w:val="22"/>
              </w:rPr>
              <w:t xml:space="preserve">New product: platform and supporting hardware that can be built up and deployed </w:t>
            </w:r>
            <w:proofErr w:type="spellStart"/>
            <w:r>
              <w:rPr>
                <w:sz w:val="22"/>
                <w:szCs w:val="22"/>
              </w:rPr>
              <w:t>partiually</w:t>
            </w:r>
            <w:proofErr w:type="spellEnd"/>
            <w:r>
              <w:rPr>
                <w:sz w:val="22"/>
                <w:szCs w:val="22"/>
              </w:rPr>
              <w:t xml:space="preserve"> locally for each smart event</w:t>
            </w:r>
          </w:p>
          <w:p w14:paraId="327F8F56" w14:textId="345BCBF7" w:rsidR="008A1A3C" w:rsidRPr="00DF6E1A" w:rsidRDefault="008A1A3C" w:rsidP="00BC01B8">
            <w:pPr>
              <w:jc w:val="both"/>
              <w:rPr>
                <w:sz w:val="22"/>
                <w:szCs w:val="22"/>
              </w:rPr>
            </w:pPr>
            <w:r>
              <w:rPr>
                <w:sz w:val="22"/>
                <w:szCs w:val="22"/>
              </w:rPr>
              <w:t>New services based on the platform.</w:t>
            </w:r>
          </w:p>
        </w:tc>
      </w:tr>
    </w:tbl>
    <w:p w14:paraId="04228EE5" w14:textId="77777777" w:rsidR="00A673AD" w:rsidRPr="00EB14DA" w:rsidRDefault="00A673AD" w:rsidP="00A673AD">
      <w:pPr>
        <w:jc w:val="both"/>
        <w:rPr>
          <w:b/>
          <w:sz w:val="22"/>
          <w:szCs w:val="22"/>
        </w:rPr>
      </w:pPr>
    </w:p>
    <w:p w14:paraId="310B4482" w14:textId="52DB9C17" w:rsidR="00B848EE" w:rsidRDefault="00A673AD" w:rsidP="00852DD0">
      <w:pPr>
        <w:pStyle w:val="ListParagraph"/>
        <w:numPr>
          <w:ilvl w:val="1"/>
          <w:numId w:val="1"/>
        </w:numPr>
        <w:jc w:val="both"/>
        <w:rPr>
          <w:rFonts w:ascii="Times New Roman" w:hAnsi="Times New Roman" w:cs="Times New Roman"/>
          <w:sz w:val="22"/>
          <w:szCs w:val="22"/>
        </w:rPr>
      </w:pPr>
      <w:r w:rsidRPr="00716A6B">
        <w:rPr>
          <w:rFonts w:ascii="Times New Roman" w:hAnsi="Times New Roman" w:cs="Times New Roman"/>
          <w:b/>
          <w:i/>
          <w:sz w:val="22"/>
          <w:szCs w:val="22"/>
        </w:rPr>
        <w:t>Concept and Methodology</w:t>
      </w:r>
    </w:p>
    <w:p w14:paraId="2DFDF545" w14:textId="1CA3BEB8" w:rsidR="009F2A05" w:rsidRPr="009F2A05" w:rsidRDefault="009F2A05" w:rsidP="00716A6B">
      <w:pPr>
        <w:pStyle w:val="ListParagraph"/>
        <w:numPr>
          <w:ilvl w:val="2"/>
          <w:numId w:val="1"/>
        </w:numPr>
        <w:jc w:val="both"/>
        <w:rPr>
          <w:rFonts w:ascii="Times New Roman" w:hAnsi="Times New Roman" w:cs="Times New Roman"/>
          <w:b/>
          <w:i/>
          <w:sz w:val="22"/>
          <w:szCs w:val="22"/>
        </w:rPr>
      </w:pPr>
      <w:r>
        <w:rPr>
          <w:rFonts w:ascii="Times New Roman" w:hAnsi="Times New Roman" w:cs="Times New Roman"/>
          <w:b/>
          <w:i/>
          <w:sz w:val="22"/>
          <w:szCs w:val="22"/>
        </w:rPr>
        <w:t>Technical Baseline</w:t>
      </w:r>
      <w:r w:rsidR="002C3BCA">
        <w:rPr>
          <w:rFonts w:ascii="Times New Roman" w:hAnsi="Times New Roman" w:cs="Times New Roman"/>
          <w:b/>
          <w:i/>
          <w:sz w:val="22"/>
          <w:szCs w:val="22"/>
        </w:rPr>
        <w:t xml:space="preserve"> towards </w:t>
      </w:r>
      <w:r>
        <w:rPr>
          <w:rFonts w:ascii="Times New Roman" w:hAnsi="Times New Roman" w:cs="Times New Roman"/>
          <w:b/>
          <w:i/>
          <w:sz w:val="22"/>
          <w:szCs w:val="22"/>
        </w:rPr>
        <w:t>Feasibility</w:t>
      </w:r>
    </w:p>
    <w:p w14:paraId="52BA7ED6" w14:textId="18F3ECB8" w:rsidR="00852DD0" w:rsidRPr="00852DD0" w:rsidRDefault="00852DD0" w:rsidP="00852DD0">
      <w:pPr>
        <w:jc w:val="both"/>
        <w:rPr>
          <w:i/>
          <w:sz w:val="22"/>
          <w:szCs w:val="22"/>
        </w:rPr>
      </w:pPr>
      <w:r>
        <w:rPr>
          <w:sz w:val="22"/>
          <w:szCs w:val="22"/>
        </w:rPr>
        <w:t>As discussed in the above,</w:t>
      </w:r>
      <w:r w:rsidRPr="00852DD0">
        <w:rPr>
          <w:sz w:val="22"/>
          <w:szCs w:val="22"/>
        </w:rPr>
        <w:t xml:space="preserve"> </w:t>
      </w:r>
      <w:r w:rsidRPr="00852DD0">
        <w:rPr>
          <w:b/>
          <w:sz w:val="22"/>
          <w:szCs w:val="22"/>
        </w:rPr>
        <w:t>end-to-end support</w:t>
      </w:r>
      <w:r w:rsidRPr="00852DD0">
        <w:rPr>
          <w:sz w:val="22"/>
          <w:szCs w:val="22"/>
        </w:rPr>
        <w:t xml:space="preserve"> for</w:t>
      </w:r>
      <w:r>
        <w:rPr>
          <w:sz w:val="22"/>
          <w:szCs w:val="22"/>
        </w:rPr>
        <w:t xml:space="preserve"> assuring smart event safety and security </w:t>
      </w:r>
      <w:r w:rsidRPr="00852DD0">
        <w:rPr>
          <w:b/>
          <w:sz w:val="22"/>
          <w:szCs w:val="22"/>
          <w:u w:val="single"/>
        </w:rPr>
        <w:t>does not exist</w:t>
      </w:r>
      <w:r w:rsidRPr="00852DD0">
        <w:rPr>
          <w:sz w:val="22"/>
          <w:szCs w:val="22"/>
        </w:rPr>
        <w:t xml:space="preserve">. Currently, merely partial and highly </w:t>
      </w:r>
      <w:proofErr w:type="spellStart"/>
      <w:r w:rsidRPr="00852DD0">
        <w:rPr>
          <w:sz w:val="22"/>
          <w:szCs w:val="22"/>
        </w:rPr>
        <w:t>stovepiped</w:t>
      </w:r>
      <w:proofErr w:type="spellEnd"/>
      <w:r w:rsidRPr="00852DD0">
        <w:rPr>
          <w:sz w:val="22"/>
          <w:szCs w:val="22"/>
        </w:rPr>
        <w:t xml:space="preserve"> </w:t>
      </w:r>
      <w:r>
        <w:rPr>
          <w:sz w:val="22"/>
          <w:szCs w:val="22"/>
        </w:rPr>
        <w:t xml:space="preserve">solutions </w:t>
      </w:r>
      <w:r w:rsidRPr="00852DD0">
        <w:rPr>
          <w:sz w:val="22"/>
          <w:szCs w:val="22"/>
        </w:rPr>
        <w:t xml:space="preserve">are provided, e.g., drone providers solely offer tools to capture real-time footage of a festival terrain and profile objects and/or persons; whilst sentiment analysis tools for example simply offer services to distill the sentiments of festival goers about certain </w:t>
      </w:r>
      <w:r w:rsidR="0019602A" w:rsidRPr="00852DD0">
        <w:rPr>
          <w:sz w:val="22"/>
          <w:szCs w:val="22"/>
        </w:rPr>
        <w:t>phenoms</w:t>
      </w:r>
      <w:r w:rsidRPr="00852DD0">
        <w:rPr>
          <w:sz w:val="22"/>
          <w:szCs w:val="22"/>
        </w:rPr>
        <w:t>, such as catering services or the music program.</w:t>
      </w:r>
    </w:p>
    <w:p w14:paraId="70D5BCD7" w14:textId="77777777" w:rsidR="00852DD0" w:rsidRDefault="00852DD0" w:rsidP="009F2A05">
      <w:pPr>
        <w:jc w:val="both"/>
        <w:rPr>
          <w:sz w:val="22"/>
          <w:szCs w:val="22"/>
        </w:rPr>
      </w:pPr>
    </w:p>
    <w:p w14:paraId="18884D85" w14:textId="3E0CB16D" w:rsidR="009F2A05" w:rsidRPr="009F2A05" w:rsidRDefault="009F2A05" w:rsidP="009F2A05">
      <w:pPr>
        <w:jc w:val="both"/>
        <w:rPr>
          <w:sz w:val="22"/>
          <w:szCs w:val="22"/>
        </w:rPr>
      </w:pPr>
      <w:r w:rsidRPr="009F2A05">
        <w:rPr>
          <w:sz w:val="22"/>
          <w:szCs w:val="22"/>
        </w:rPr>
        <w:t xml:space="preserve">To increase technical quality, the project will focus on </w:t>
      </w:r>
      <w:proofErr w:type="spellStart"/>
      <w:r w:rsidRPr="009F2A05">
        <w:rPr>
          <w:sz w:val="22"/>
          <w:szCs w:val="22"/>
        </w:rPr>
        <w:t>realising</w:t>
      </w:r>
      <w:proofErr w:type="spellEnd"/>
      <w:r w:rsidRPr="009F2A05">
        <w:rPr>
          <w:sz w:val="22"/>
          <w:szCs w:val="22"/>
        </w:rPr>
        <w:t xml:space="preserve"> this vision emphasizing specific stages of the application lifecycle</w:t>
      </w:r>
      <w:r w:rsidR="00443113">
        <w:rPr>
          <w:sz w:val="22"/>
          <w:szCs w:val="22"/>
        </w:rPr>
        <w:t xml:space="preserve"> behind the </w:t>
      </w:r>
      <w:r w:rsidR="000659A2">
        <w:rPr>
          <w:sz w:val="22"/>
          <w:szCs w:val="22"/>
        </w:rPr>
        <w:t>V2</w:t>
      </w:r>
      <w:r w:rsidR="00443113">
        <w:rPr>
          <w:sz w:val="22"/>
          <w:szCs w:val="22"/>
        </w:rPr>
        <w:t xml:space="preserve"> platform</w:t>
      </w:r>
      <w:r w:rsidRPr="009F2A05">
        <w:rPr>
          <w:sz w:val="22"/>
          <w:szCs w:val="22"/>
        </w:rPr>
        <w:t xml:space="preserve">, namely </w:t>
      </w:r>
      <w:r w:rsidR="00443113">
        <w:rPr>
          <w:sz w:val="22"/>
          <w:szCs w:val="22"/>
        </w:rPr>
        <w:t xml:space="preserve">its </w:t>
      </w:r>
      <w:r w:rsidRPr="009F2A05">
        <w:rPr>
          <w:b/>
          <w:bCs/>
          <w:sz w:val="22"/>
          <w:szCs w:val="22"/>
        </w:rPr>
        <w:t>early stage design</w:t>
      </w:r>
      <w:r w:rsidR="00E94CC9">
        <w:rPr>
          <w:sz w:val="22"/>
          <w:szCs w:val="22"/>
        </w:rPr>
        <w:t xml:space="preserve">. </w:t>
      </w:r>
      <w:r w:rsidRPr="009F2A05">
        <w:rPr>
          <w:sz w:val="22"/>
          <w:szCs w:val="22"/>
        </w:rPr>
        <w:t xml:space="preserve">We regard the vision as being ambitious, since existing baselines </w:t>
      </w:r>
      <w:r w:rsidR="00E94CC9">
        <w:rPr>
          <w:sz w:val="22"/>
          <w:szCs w:val="22"/>
        </w:rPr>
        <w:t xml:space="preserve">for </w:t>
      </w:r>
      <w:r w:rsidR="000659A2">
        <w:rPr>
          <w:sz w:val="22"/>
          <w:szCs w:val="22"/>
        </w:rPr>
        <w:t>V2</w:t>
      </w:r>
      <w:r w:rsidR="00E94CC9">
        <w:rPr>
          <w:sz w:val="22"/>
          <w:szCs w:val="22"/>
        </w:rPr>
        <w:t xml:space="preserve"> </w:t>
      </w:r>
      <w:r w:rsidRPr="009F2A05">
        <w:rPr>
          <w:sz w:val="22"/>
          <w:szCs w:val="22"/>
        </w:rPr>
        <w:t xml:space="preserve">are by large </w:t>
      </w:r>
      <w:r w:rsidRPr="009F2A05">
        <w:rPr>
          <w:b/>
          <w:sz w:val="22"/>
          <w:szCs w:val="22"/>
        </w:rPr>
        <w:t>non-existent</w:t>
      </w:r>
      <w:r w:rsidRPr="009F2A05">
        <w:rPr>
          <w:sz w:val="22"/>
          <w:szCs w:val="22"/>
        </w:rPr>
        <w:t xml:space="preserve">. The following table illustrates </w:t>
      </w:r>
      <w:r w:rsidR="00E94CC9">
        <w:rPr>
          <w:sz w:val="22"/>
          <w:szCs w:val="22"/>
        </w:rPr>
        <w:t>several possible starting points</w:t>
      </w:r>
      <w:r w:rsidR="000659A2">
        <w:rPr>
          <w:sz w:val="22"/>
          <w:szCs w:val="22"/>
        </w:rPr>
        <w:t xml:space="preserve"> providing partial solutions</w:t>
      </w:r>
      <w:r w:rsidRPr="009F2A05">
        <w:rPr>
          <w:sz w:val="22"/>
          <w:szCs w:val="22"/>
        </w:rPr>
        <w:t xml:space="preserve">: </w:t>
      </w:r>
    </w:p>
    <w:p w14:paraId="4012B8EA" w14:textId="77777777" w:rsidR="009F2A05" w:rsidRPr="009F2A05" w:rsidRDefault="009F2A05" w:rsidP="009F2A05">
      <w:pPr>
        <w:jc w:val="both"/>
        <w:rPr>
          <w:sz w:val="22"/>
          <w:szCs w:val="22"/>
        </w:rPr>
      </w:pPr>
    </w:p>
    <w:tbl>
      <w:tblPr>
        <w:tblStyle w:val="TableGrid"/>
        <w:tblW w:w="10172" w:type="dxa"/>
        <w:tblInd w:w="108" w:type="dxa"/>
        <w:tblLayout w:type="fixed"/>
        <w:tblLook w:val="04A0" w:firstRow="1" w:lastRow="0" w:firstColumn="1" w:lastColumn="0" w:noHBand="0" w:noVBand="1"/>
      </w:tblPr>
      <w:tblGrid>
        <w:gridCol w:w="1588"/>
        <w:gridCol w:w="2523"/>
        <w:gridCol w:w="6061"/>
      </w:tblGrid>
      <w:tr w:rsidR="00124BB5" w14:paraId="1B3E8DEB" w14:textId="77777777" w:rsidTr="000659A2">
        <w:tc>
          <w:tcPr>
            <w:tcW w:w="1588" w:type="dxa"/>
            <w:shd w:val="clear" w:color="auto" w:fill="C6D9F1" w:themeFill="text2" w:themeFillTint="33"/>
          </w:tcPr>
          <w:p w14:paraId="294CBB6E" w14:textId="77777777" w:rsidR="009F2A05" w:rsidRDefault="009F2A05" w:rsidP="009F2A05">
            <w:pPr>
              <w:jc w:val="both"/>
              <w:rPr>
                <w:b/>
                <w:sz w:val="22"/>
                <w:szCs w:val="22"/>
              </w:rPr>
            </w:pPr>
            <w:r>
              <w:rPr>
                <w:b/>
                <w:sz w:val="22"/>
                <w:szCs w:val="22"/>
              </w:rPr>
              <w:t>Baseline</w:t>
            </w:r>
          </w:p>
        </w:tc>
        <w:tc>
          <w:tcPr>
            <w:tcW w:w="2523" w:type="dxa"/>
            <w:shd w:val="clear" w:color="auto" w:fill="C6D9F1" w:themeFill="text2" w:themeFillTint="33"/>
          </w:tcPr>
          <w:p w14:paraId="7FBF3D4E" w14:textId="77777777" w:rsidR="009F2A05" w:rsidRDefault="009F2A05" w:rsidP="009F2A05">
            <w:pPr>
              <w:jc w:val="both"/>
              <w:rPr>
                <w:b/>
                <w:sz w:val="22"/>
                <w:szCs w:val="22"/>
              </w:rPr>
            </w:pPr>
            <w:r>
              <w:rPr>
                <w:b/>
                <w:sz w:val="22"/>
                <w:szCs w:val="22"/>
              </w:rPr>
              <w:t>Baseline for:</w:t>
            </w:r>
          </w:p>
        </w:tc>
        <w:tc>
          <w:tcPr>
            <w:tcW w:w="6061" w:type="dxa"/>
            <w:shd w:val="clear" w:color="auto" w:fill="C6D9F1" w:themeFill="text2" w:themeFillTint="33"/>
          </w:tcPr>
          <w:p w14:paraId="669FCB13" w14:textId="77777777" w:rsidR="009F2A05" w:rsidRDefault="009F2A05" w:rsidP="009F2A05">
            <w:pPr>
              <w:jc w:val="both"/>
              <w:rPr>
                <w:b/>
                <w:sz w:val="22"/>
                <w:szCs w:val="22"/>
              </w:rPr>
            </w:pPr>
            <w:r>
              <w:rPr>
                <w:b/>
                <w:sz w:val="22"/>
                <w:szCs w:val="22"/>
              </w:rPr>
              <w:t>Description</w:t>
            </w:r>
          </w:p>
        </w:tc>
      </w:tr>
      <w:tr w:rsidR="0019602A" w14:paraId="28101C59" w14:textId="77777777" w:rsidTr="000659A2">
        <w:trPr>
          <w:trHeight w:val="1359"/>
        </w:trPr>
        <w:tc>
          <w:tcPr>
            <w:tcW w:w="1588" w:type="dxa"/>
          </w:tcPr>
          <w:p w14:paraId="320BF976" w14:textId="3E0D9ACE" w:rsidR="0019602A" w:rsidRPr="00594B87" w:rsidRDefault="0019602A" w:rsidP="0019602A">
            <w:pPr>
              <w:jc w:val="both"/>
              <w:rPr>
                <w:b/>
                <w:sz w:val="22"/>
                <w:szCs w:val="22"/>
                <w:rPrChange w:id="10" w:author="Microsoft Office User" w:date="2019-08-20T11:04:00Z">
                  <w:rPr>
                    <w:b/>
                    <w:sz w:val="22"/>
                    <w:szCs w:val="22"/>
                  </w:rPr>
                </w:rPrChange>
              </w:rPr>
            </w:pPr>
            <w:r w:rsidRPr="00594B87">
              <w:rPr>
                <w:b/>
                <w:sz w:val="22"/>
                <w:szCs w:val="22"/>
              </w:rPr>
              <w:t>Apache Spark</w:t>
            </w:r>
          </w:p>
        </w:tc>
        <w:tc>
          <w:tcPr>
            <w:tcW w:w="2523" w:type="dxa"/>
          </w:tcPr>
          <w:p w14:paraId="106DFA0A" w14:textId="56C0B295" w:rsidR="0019602A" w:rsidRPr="00594B87" w:rsidRDefault="0019602A" w:rsidP="0019602A">
            <w:pPr>
              <w:jc w:val="both"/>
              <w:rPr>
                <w:b/>
                <w:sz w:val="22"/>
                <w:szCs w:val="22"/>
                <w:rPrChange w:id="11" w:author="Microsoft Office User" w:date="2019-08-20T11:04:00Z">
                  <w:rPr>
                    <w:b/>
                    <w:sz w:val="22"/>
                    <w:szCs w:val="22"/>
                  </w:rPr>
                </w:rPrChange>
              </w:rPr>
            </w:pPr>
            <w:r w:rsidRPr="00594B87">
              <w:rPr>
                <w:sz w:val="22"/>
                <w:szCs w:val="22"/>
                <w:rPrChange w:id="12" w:author="Microsoft Office User" w:date="2019-08-20T11:04:00Z">
                  <w:rPr>
                    <w:sz w:val="22"/>
                    <w:szCs w:val="22"/>
                  </w:rPr>
                </w:rPrChange>
              </w:rPr>
              <w:t xml:space="preserve">O2: </w:t>
            </w:r>
            <w:r w:rsidRPr="00594B87">
              <w:rPr>
                <w:b/>
                <w:sz w:val="22"/>
                <w:szCs w:val="22"/>
                <w:rPrChange w:id="13" w:author="Microsoft Office User" w:date="2019-08-20T11:04:00Z">
                  <w:rPr>
                    <w:b/>
                    <w:sz w:val="22"/>
                    <w:szCs w:val="22"/>
                  </w:rPr>
                </w:rPrChange>
              </w:rPr>
              <w:t>V2 Monitoring and Analysis techniques and tools; data pipelines</w:t>
            </w:r>
            <w:r w:rsidR="006F36C8" w:rsidRPr="00594B87">
              <w:rPr>
                <w:b/>
                <w:sz w:val="22"/>
                <w:szCs w:val="22"/>
                <w:rPrChange w:id="14" w:author="Microsoft Office User" w:date="2019-08-20T11:04:00Z">
                  <w:rPr>
                    <w:b/>
                    <w:sz w:val="22"/>
                    <w:szCs w:val="22"/>
                  </w:rPr>
                </w:rPrChange>
              </w:rPr>
              <w:t xml:space="preserve"> and ML</w:t>
            </w:r>
          </w:p>
        </w:tc>
        <w:tc>
          <w:tcPr>
            <w:tcW w:w="6061" w:type="dxa"/>
          </w:tcPr>
          <w:p w14:paraId="040B3A2F" w14:textId="52BD35CB" w:rsidR="0019602A" w:rsidRPr="00594B87" w:rsidRDefault="001E47C6" w:rsidP="0019602A">
            <w:pPr>
              <w:rPr>
                <w:sz w:val="22"/>
                <w:szCs w:val="22"/>
                <w:rPrChange w:id="15" w:author="Microsoft Office User" w:date="2019-08-20T11:04:00Z">
                  <w:rPr/>
                </w:rPrChange>
              </w:rPr>
            </w:pPr>
            <w:r w:rsidRPr="00594B87">
              <w:rPr>
                <w:sz w:val="22"/>
                <w:szCs w:val="22"/>
                <w:rPrChange w:id="16" w:author="Microsoft Office User" w:date="2019-08-20T11:04:00Z">
                  <w:rPr/>
                </w:rPrChange>
              </w:rPr>
              <w:fldChar w:fldCharType="begin"/>
            </w:r>
            <w:r w:rsidRPr="00594B87">
              <w:rPr>
                <w:sz w:val="22"/>
                <w:szCs w:val="22"/>
                <w:rPrChange w:id="17" w:author="Microsoft Office User" w:date="2019-08-20T11:04:00Z">
                  <w:rPr/>
                </w:rPrChange>
              </w:rPr>
              <w:instrText xml:space="preserve"> HYPERLINK "https://www.slideshare.net/SparkSummit/video-games-at-scale-improving-the-gaming-experience-with-apache-spark" </w:instrText>
            </w:r>
            <w:r w:rsidRPr="00594B87">
              <w:rPr>
                <w:sz w:val="22"/>
                <w:szCs w:val="22"/>
                <w:rPrChange w:id="18" w:author="Microsoft Office User" w:date="2019-08-20T11:04:00Z">
                  <w:rPr/>
                </w:rPrChange>
              </w:rPr>
              <w:fldChar w:fldCharType="separate"/>
            </w:r>
            <w:r w:rsidR="0019602A" w:rsidRPr="00594B87">
              <w:rPr>
                <w:rStyle w:val="Hyperlink"/>
                <w:sz w:val="22"/>
                <w:szCs w:val="22"/>
                <w:rPrChange w:id="19" w:author="Microsoft Office User" w:date="2019-08-20T11:04:00Z">
                  <w:rPr>
                    <w:rStyle w:val="Hyperlink"/>
                  </w:rPr>
                </w:rPrChange>
              </w:rPr>
              <w:t>Spark</w:t>
            </w:r>
            <w:r w:rsidRPr="00594B87">
              <w:rPr>
                <w:rStyle w:val="Hyperlink"/>
                <w:sz w:val="22"/>
                <w:szCs w:val="22"/>
                <w:rPrChange w:id="20" w:author="Microsoft Office User" w:date="2019-08-20T11:04:00Z">
                  <w:rPr>
                    <w:rStyle w:val="Hyperlink"/>
                  </w:rPr>
                </w:rPrChange>
              </w:rPr>
              <w:fldChar w:fldCharType="end"/>
            </w:r>
            <w:r w:rsidR="0019602A" w:rsidRPr="00594B87">
              <w:rPr>
                <w:sz w:val="22"/>
                <w:szCs w:val="22"/>
                <w:rPrChange w:id="21" w:author="Microsoft Office User" w:date="2019-08-20T11:04:00Z">
                  <w:rPr/>
                </w:rPrChange>
              </w:rPr>
              <w:t xml:space="preserve"> is deployed for ETL processes and machine learning, and needed to spin up infrastructure on demand</w:t>
            </w:r>
          </w:p>
          <w:p w14:paraId="661E00C3" w14:textId="77777777" w:rsidR="0019602A" w:rsidRPr="00594B87" w:rsidRDefault="0019602A" w:rsidP="0019602A">
            <w:pPr>
              <w:rPr>
                <w:sz w:val="22"/>
                <w:szCs w:val="22"/>
                <w:rPrChange w:id="22" w:author="Microsoft Office User" w:date="2019-08-20T11:04:00Z">
                  <w:rPr/>
                </w:rPrChange>
              </w:rPr>
            </w:pPr>
          </w:p>
        </w:tc>
      </w:tr>
      <w:tr w:rsidR="0019602A" w14:paraId="5786BDE0" w14:textId="77777777" w:rsidTr="000659A2">
        <w:trPr>
          <w:trHeight w:val="1359"/>
        </w:trPr>
        <w:tc>
          <w:tcPr>
            <w:tcW w:w="1588" w:type="dxa"/>
          </w:tcPr>
          <w:p w14:paraId="49D72712" w14:textId="07007073" w:rsidR="0019602A" w:rsidRPr="00594B87" w:rsidRDefault="0019602A" w:rsidP="0019602A">
            <w:pPr>
              <w:jc w:val="both"/>
              <w:rPr>
                <w:b/>
                <w:sz w:val="22"/>
                <w:szCs w:val="22"/>
                <w:rPrChange w:id="23" w:author="Microsoft Office User" w:date="2019-08-20T11:04:00Z">
                  <w:rPr>
                    <w:b/>
                    <w:sz w:val="22"/>
                    <w:szCs w:val="22"/>
                  </w:rPr>
                </w:rPrChange>
              </w:rPr>
            </w:pPr>
            <w:r w:rsidRPr="00594B87">
              <w:rPr>
                <w:b/>
                <w:sz w:val="22"/>
                <w:szCs w:val="22"/>
              </w:rPr>
              <w:t>Google TensorFlow</w:t>
            </w:r>
          </w:p>
        </w:tc>
        <w:tc>
          <w:tcPr>
            <w:tcW w:w="2523" w:type="dxa"/>
          </w:tcPr>
          <w:p w14:paraId="210EEF8F" w14:textId="7FDD666F" w:rsidR="0019602A" w:rsidRPr="00594B87" w:rsidRDefault="006F36C8" w:rsidP="0019602A">
            <w:pPr>
              <w:jc w:val="both"/>
              <w:rPr>
                <w:b/>
                <w:sz w:val="22"/>
                <w:szCs w:val="22"/>
                <w:rPrChange w:id="24" w:author="Microsoft Office User" w:date="2019-08-20T11:04:00Z">
                  <w:rPr>
                    <w:b/>
                    <w:sz w:val="22"/>
                    <w:szCs w:val="22"/>
                  </w:rPr>
                </w:rPrChange>
              </w:rPr>
            </w:pPr>
            <w:r w:rsidRPr="00594B87">
              <w:rPr>
                <w:b/>
                <w:sz w:val="22"/>
                <w:szCs w:val="22"/>
                <w:rPrChange w:id="25" w:author="Microsoft Office User" w:date="2019-08-20T11:04:00Z">
                  <w:rPr>
                    <w:b/>
                    <w:sz w:val="22"/>
                    <w:szCs w:val="22"/>
                  </w:rPr>
                </w:rPrChange>
              </w:rPr>
              <w:t xml:space="preserve">O2: </w:t>
            </w:r>
            <w:r w:rsidR="0019602A" w:rsidRPr="00594B87">
              <w:rPr>
                <w:b/>
                <w:sz w:val="22"/>
                <w:szCs w:val="22"/>
                <w:rPrChange w:id="26" w:author="Microsoft Office User" w:date="2019-08-20T11:04:00Z">
                  <w:rPr>
                    <w:b/>
                    <w:sz w:val="22"/>
                    <w:szCs w:val="22"/>
                  </w:rPr>
                </w:rPrChange>
              </w:rPr>
              <w:t>V2 Monitoring and Analysis techniques and tools</w:t>
            </w:r>
            <w:r w:rsidRPr="00594B87">
              <w:rPr>
                <w:b/>
                <w:sz w:val="22"/>
                <w:szCs w:val="22"/>
                <w:rPrChange w:id="27" w:author="Microsoft Office User" w:date="2019-08-20T11:04:00Z">
                  <w:rPr>
                    <w:b/>
                    <w:sz w:val="22"/>
                    <w:szCs w:val="22"/>
                  </w:rPr>
                </w:rPrChange>
              </w:rPr>
              <w:t>; analysis (deep learning) techniques</w:t>
            </w:r>
          </w:p>
        </w:tc>
        <w:tc>
          <w:tcPr>
            <w:tcW w:w="6061" w:type="dxa"/>
          </w:tcPr>
          <w:p w14:paraId="666B0A45" w14:textId="77777777" w:rsidR="0019602A" w:rsidRPr="00594B87" w:rsidRDefault="0019602A" w:rsidP="0019602A">
            <w:pPr>
              <w:rPr>
                <w:sz w:val="22"/>
                <w:szCs w:val="22"/>
                <w:rPrChange w:id="28" w:author="Microsoft Office User" w:date="2019-08-20T11:04:00Z">
                  <w:rPr/>
                </w:rPrChange>
              </w:rPr>
            </w:pPr>
            <w:r w:rsidRPr="00594B87">
              <w:rPr>
                <w:sz w:val="22"/>
                <w:szCs w:val="22"/>
                <w:rPrChange w:id="29" w:author="Microsoft Office User" w:date="2019-08-20T11:04:00Z">
                  <w:rPr/>
                </w:rPrChange>
              </w:rPr>
              <w:t>TensorFlow is an end-to-end open source platform for machine learning. It has a comprehensive, flexible ecosystem of tools, libraries and community resources that lets researchers push the state-of-the-art in ML and developers easily build and deploy ML powered applications.</w:t>
            </w:r>
          </w:p>
          <w:p w14:paraId="55090EB9" w14:textId="76F1406F" w:rsidR="0019602A" w:rsidRPr="00594B87" w:rsidRDefault="0019602A" w:rsidP="0019602A">
            <w:pPr>
              <w:jc w:val="both"/>
              <w:rPr>
                <w:sz w:val="22"/>
                <w:szCs w:val="22"/>
              </w:rPr>
            </w:pPr>
          </w:p>
        </w:tc>
      </w:tr>
      <w:tr w:rsidR="0019602A" w14:paraId="0012C1D4" w14:textId="77777777" w:rsidTr="000659A2">
        <w:trPr>
          <w:trHeight w:val="1359"/>
        </w:trPr>
        <w:tc>
          <w:tcPr>
            <w:tcW w:w="1588" w:type="dxa"/>
          </w:tcPr>
          <w:p w14:paraId="5A1AFEC2" w14:textId="1D6990DC" w:rsidR="0019602A" w:rsidRPr="00594B87" w:rsidRDefault="0019602A" w:rsidP="0019602A">
            <w:pPr>
              <w:jc w:val="both"/>
              <w:rPr>
                <w:b/>
                <w:sz w:val="22"/>
                <w:szCs w:val="22"/>
                <w:rPrChange w:id="30" w:author="Microsoft Office User" w:date="2019-08-20T11:04:00Z">
                  <w:rPr>
                    <w:b/>
                    <w:sz w:val="22"/>
                    <w:szCs w:val="22"/>
                  </w:rPr>
                </w:rPrChange>
              </w:rPr>
            </w:pPr>
            <w:r w:rsidRPr="00594B87">
              <w:rPr>
                <w:b/>
                <w:sz w:val="22"/>
                <w:szCs w:val="22"/>
              </w:rPr>
              <w:t>Apache Kafka</w:t>
            </w:r>
          </w:p>
        </w:tc>
        <w:tc>
          <w:tcPr>
            <w:tcW w:w="2523" w:type="dxa"/>
          </w:tcPr>
          <w:p w14:paraId="58AC4126" w14:textId="389511BF" w:rsidR="0019602A" w:rsidRPr="00594B87" w:rsidRDefault="0019602A" w:rsidP="0019602A">
            <w:pPr>
              <w:jc w:val="both"/>
              <w:rPr>
                <w:b/>
                <w:sz w:val="22"/>
                <w:szCs w:val="22"/>
                <w:rPrChange w:id="31" w:author="Microsoft Office User" w:date="2019-08-20T11:04:00Z">
                  <w:rPr>
                    <w:b/>
                    <w:sz w:val="22"/>
                    <w:szCs w:val="22"/>
                  </w:rPr>
                </w:rPrChange>
              </w:rPr>
            </w:pPr>
            <w:r w:rsidRPr="00594B87">
              <w:rPr>
                <w:sz w:val="22"/>
                <w:szCs w:val="22"/>
                <w:rPrChange w:id="32" w:author="Microsoft Office User" w:date="2019-08-20T11:04:00Z">
                  <w:rPr>
                    <w:sz w:val="22"/>
                    <w:szCs w:val="22"/>
                  </w:rPr>
                </w:rPrChange>
              </w:rPr>
              <w:t xml:space="preserve">O4: </w:t>
            </w:r>
            <w:r w:rsidRPr="00594B87">
              <w:rPr>
                <w:b/>
                <w:sz w:val="22"/>
                <w:szCs w:val="22"/>
                <w:rPrChange w:id="33" w:author="Microsoft Office User" w:date="2019-08-20T11:04:00Z">
                  <w:rPr>
                    <w:b/>
                    <w:sz w:val="22"/>
                    <w:szCs w:val="22"/>
                  </w:rPr>
                </w:rPrChange>
              </w:rPr>
              <w:t>The V2 Operational Backbone</w:t>
            </w:r>
          </w:p>
        </w:tc>
        <w:tc>
          <w:tcPr>
            <w:tcW w:w="6061" w:type="dxa"/>
          </w:tcPr>
          <w:p w14:paraId="52634842" w14:textId="68BD43E3" w:rsidR="0019602A" w:rsidRPr="00594B87" w:rsidRDefault="0019602A" w:rsidP="0019602A">
            <w:pPr>
              <w:rPr>
                <w:sz w:val="22"/>
                <w:szCs w:val="22"/>
                <w:rPrChange w:id="34" w:author="Microsoft Office User" w:date="2019-08-20T11:04:00Z">
                  <w:rPr/>
                </w:rPrChange>
              </w:rPr>
            </w:pPr>
            <w:r w:rsidRPr="00594B87">
              <w:rPr>
                <w:sz w:val="22"/>
                <w:szCs w:val="22"/>
                <w:rPrChange w:id="35" w:author="Microsoft Office User" w:date="2019-08-20T11:04:00Z">
                  <w:rPr/>
                </w:rPrChange>
              </w:rPr>
              <w:t>Apache Kafka is a publish-subscribe messaging broker that allows for a-synchronous, and loosely coupled integration of the various V2 modules.</w:t>
            </w:r>
          </w:p>
          <w:p w14:paraId="634C457D" w14:textId="77777777" w:rsidR="0019602A" w:rsidRPr="00594B87" w:rsidRDefault="0019602A" w:rsidP="0019602A">
            <w:pPr>
              <w:rPr>
                <w:sz w:val="22"/>
                <w:szCs w:val="22"/>
                <w:rPrChange w:id="36" w:author="Microsoft Office User" w:date="2019-08-20T11:04:00Z">
                  <w:rPr/>
                </w:rPrChange>
              </w:rPr>
            </w:pPr>
          </w:p>
        </w:tc>
      </w:tr>
    </w:tbl>
    <w:p w14:paraId="481F4D2B" w14:textId="77777777" w:rsidR="009F2A05" w:rsidRPr="009F2A05" w:rsidRDefault="009F2A05" w:rsidP="009F2A05">
      <w:pPr>
        <w:jc w:val="both"/>
        <w:rPr>
          <w:b/>
          <w:i/>
          <w:sz w:val="22"/>
          <w:szCs w:val="22"/>
        </w:rPr>
      </w:pPr>
    </w:p>
    <w:p w14:paraId="6AD8079E" w14:textId="7EE82BFD" w:rsidR="004124F4" w:rsidRDefault="004124F4" w:rsidP="00716A6B">
      <w:pPr>
        <w:pStyle w:val="ListParagraph"/>
        <w:numPr>
          <w:ilvl w:val="2"/>
          <w:numId w:val="1"/>
        </w:numPr>
        <w:jc w:val="both"/>
        <w:rPr>
          <w:rFonts w:ascii="Times New Roman" w:hAnsi="Times New Roman" w:cs="Times New Roman"/>
          <w:b/>
          <w:i/>
          <w:sz w:val="22"/>
          <w:szCs w:val="22"/>
        </w:rPr>
      </w:pPr>
      <w:r>
        <w:rPr>
          <w:rFonts w:ascii="Times New Roman" w:hAnsi="Times New Roman" w:cs="Times New Roman"/>
          <w:b/>
          <w:i/>
          <w:sz w:val="22"/>
          <w:szCs w:val="22"/>
        </w:rPr>
        <w:t>Overall Approach and Methodology</w:t>
      </w:r>
    </w:p>
    <w:p w14:paraId="0C506E5F" w14:textId="496CF607" w:rsidR="004124F4" w:rsidRPr="004124F4" w:rsidRDefault="00852DD0" w:rsidP="004124F4">
      <w:pPr>
        <w:jc w:val="both"/>
        <w:rPr>
          <w:sz w:val="22"/>
          <w:szCs w:val="22"/>
        </w:rPr>
      </w:pPr>
      <w:r>
        <w:rPr>
          <w:sz w:val="22"/>
          <w:szCs w:val="22"/>
        </w:rPr>
        <w:t>V2</w:t>
      </w:r>
      <w:r w:rsidR="004124F4">
        <w:rPr>
          <w:sz w:val="22"/>
          <w:szCs w:val="22"/>
        </w:rPr>
        <w:t xml:space="preserve"> </w:t>
      </w:r>
      <w:r w:rsidR="004124F4" w:rsidRPr="004124F4">
        <w:rPr>
          <w:sz w:val="22"/>
          <w:szCs w:val="22"/>
        </w:rPr>
        <w:t xml:space="preserve">has been </w:t>
      </w:r>
      <w:proofErr w:type="spellStart"/>
      <w:r w:rsidR="004124F4" w:rsidRPr="004124F4">
        <w:rPr>
          <w:sz w:val="22"/>
          <w:szCs w:val="22"/>
        </w:rPr>
        <w:t>organised</w:t>
      </w:r>
      <w:proofErr w:type="spellEnd"/>
      <w:r w:rsidR="004124F4" w:rsidRPr="004124F4">
        <w:rPr>
          <w:sz w:val="22"/>
          <w:szCs w:val="22"/>
        </w:rPr>
        <w:t xml:space="preserve"> around different types of activities described below. The associated work activities and time plan are given late in Section 3.1.1. The individual work packages (WPs) are introduced and discussed later in details in Section 3.1.2. </w:t>
      </w:r>
    </w:p>
    <w:p w14:paraId="089F668B" w14:textId="38472E79" w:rsidR="00494109" w:rsidRDefault="00F66F8A" w:rsidP="00494109">
      <w:pPr>
        <w:jc w:val="both"/>
        <w:rPr>
          <w:sz w:val="22"/>
          <w:szCs w:val="22"/>
        </w:rPr>
      </w:pPr>
      <w:r>
        <w:rPr>
          <w:b/>
          <w:bCs/>
          <w:sz w:val="22"/>
          <w:szCs w:val="22"/>
        </w:rPr>
        <w:t>Technical Feasibility</w:t>
      </w:r>
      <w:r w:rsidR="004124F4" w:rsidRPr="004124F4">
        <w:rPr>
          <w:b/>
          <w:bCs/>
          <w:sz w:val="22"/>
          <w:szCs w:val="22"/>
        </w:rPr>
        <w:t xml:space="preserve"> Activities. </w:t>
      </w:r>
      <w:r w:rsidR="004124F4" w:rsidRPr="004124F4">
        <w:rPr>
          <w:sz w:val="22"/>
          <w:szCs w:val="22"/>
        </w:rPr>
        <w:t xml:space="preserve">The </w:t>
      </w:r>
      <w:r>
        <w:rPr>
          <w:sz w:val="22"/>
          <w:szCs w:val="22"/>
        </w:rPr>
        <w:t xml:space="preserve">technical feasibility </w:t>
      </w:r>
      <w:r w:rsidR="004124F4" w:rsidRPr="004124F4">
        <w:rPr>
          <w:sz w:val="22"/>
          <w:szCs w:val="22"/>
        </w:rPr>
        <w:t xml:space="preserve">activities will cover all the main research and </w:t>
      </w:r>
      <w:r>
        <w:rPr>
          <w:sz w:val="22"/>
          <w:szCs w:val="22"/>
        </w:rPr>
        <w:t xml:space="preserve">technical </w:t>
      </w:r>
      <w:r w:rsidR="004124F4" w:rsidRPr="004124F4">
        <w:rPr>
          <w:sz w:val="22"/>
          <w:szCs w:val="22"/>
        </w:rPr>
        <w:t xml:space="preserve">innovation topics discussed in Section 1.3.2 and subsections. They will be carried out using a set of </w:t>
      </w:r>
      <w:r w:rsidR="004124F4">
        <w:rPr>
          <w:b/>
          <w:bCs/>
          <w:sz w:val="22"/>
          <w:szCs w:val="22"/>
        </w:rPr>
        <w:t>3</w:t>
      </w:r>
      <w:r w:rsidR="004124F4" w:rsidRPr="004124F4">
        <w:rPr>
          <w:b/>
          <w:bCs/>
          <w:sz w:val="22"/>
          <w:szCs w:val="22"/>
        </w:rPr>
        <w:t xml:space="preserve"> work packages </w:t>
      </w:r>
      <w:r w:rsidR="004124F4" w:rsidRPr="004124F4">
        <w:rPr>
          <w:sz w:val="22"/>
          <w:szCs w:val="22"/>
        </w:rPr>
        <w:t>(WP1-WP</w:t>
      </w:r>
      <w:r w:rsidR="004124F4">
        <w:rPr>
          <w:sz w:val="22"/>
          <w:szCs w:val="22"/>
        </w:rPr>
        <w:t>3</w:t>
      </w:r>
      <w:r w:rsidR="004124F4" w:rsidRPr="004124F4">
        <w:rPr>
          <w:sz w:val="22"/>
          <w:szCs w:val="22"/>
        </w:rPr>
        <w:t>)</w:t>
      </w:r>
      <w:r w:rsidR="004124F4">
        <w:rPr>
          <w:sz w:val="22"/>
          <w:szCs w:val="22"/>
        </w:rPr>
        <w:t xml:space="preserve"> </w:t>
      </w:r>
      <w:r w:rsidR="004124F4" w:rsidRPr="004124F4">
        <w:rPr>
          <w:sz w:val="22"/>
          <w:szCs w:val="22"/>
        </w:rPr>
        <w:t xml:space="preserve">and temporally organized in a set of </w:t>
      </w:r>
      <w:r w:rsidR="004124F4">
        <w:rPr>
          <w:b/>
          <w:bCs/>
          <w:sz w:val="22"/>
          <w:szCs w:val="22"/>
        </w:rPr>
        <w:t>3</w:t>
      </w:r>
      <w:r w:rsidR="004124F4" w:rsidRPr="004124F4">
        <w:rPr>
          <w:b/>
          <w:bCs/>
          <w:sz w:val="22"/>
          <w:szCs w:val="22"/>
        </w:rPr>
        <w:t xml:space="preserve"> milestones</w:t>
      </w:r>
      <w:r w:rsidR="004124F4" w:rsidRPr="004124F4">
        <w:rPr>
          <w:sz w:val="22"/>
          <w:szCs w:val="22"/>
        </w:rPr>
        <w:t xml:space="preserve">, </w:t>
      </w:r>
      <w:r w:rsidR="00233206" w:rsidRPr="004124F4">
        <w:rPr>
          <w:sz w:val="22"/>
          <w:szCs w:val="22"/>
        </w:rPr>
        <w:t>labeled</w:t>
      </w:r>
      <w:r w:rsidR="004124F4" w:rsidRPr="004124F4">
        <w:rPr>
          <w:sz w:val="22"/>
          <w:szCs w:val="22"/>
        </w:rPr>
        <w:t xml:space="preserve"> MS-I to MS-I</w:t>
      </w:r>
      <w:r w:rsidR="00494109">
        <w:rPr>
          <w:sz w:val="22"/>
          <w:szCs w:val="22"/>
        </w:rPr>
        <w:t>II</w:t>
      </w:r>
      <w:r w:rsidR="004124F4" w:rsidRPr="004124F4">
        <w:rPr>
          <w:sz w:val="22"/>
          <w:szCs w:val="22"/>
        </w:rPr>
        <w:t xml:space="preserve">. </w:t>
      </w:r>
      <w:r w:rsidR="00494109">
        <w:rPr>
          <w:sz w:val="22"/>
          <w:szCs w:val="22"/>
        </w:rPr>
        <w:t>Following typical agile</w:t>
      </w:r>
      <w:r w:rsidR="00494109" w:rsidRPr="004124F4">
        <w:rPr>
          <w:sz w:val="22"/>
          <w:szCs w:val="22"/>
        </w:rPr>
        <w:t xml:space="preserve"> </w:t>
      </w:r>
      <w:r w:rsidR="00494109">
        <w:rPr>
          <w:sz w:val="22"/>
          <w:szCs w:val="22"/>
        </w:rPr>
        <w:t>practices, t</w:t>
      </w:r>
      <w:r w:rsidR="004124F4" w:rsidRPr="004124F4">
        <w:rPr>
          <w:sz w:val="22"/>
          <w:szCs w:val="22"/>
        </w:rPr>
        <w:t xml:space="preserve">he overall approach will define </w:t>
      </w:r>
      <w:r w:rsidR="004124F4">
        <w:rPr>
          <w:sz w:val="22"/>
          <w:szCs w:val="22"/>
        </w:rPr>
        <w:t>bi-weekly</w:t>
      </w:r>
      <w:r w:rsidR="004124F4" w:rsidRPr="004124F4">
        <w:rPr>
          <w:sz w:val="22"/>
          <w:szCs w:val="22"/>
        </w:rPr>
        <w:t xml:space="preserve"> cycles</w:t>
      </w:r>
      <w:r w:rsidR="00494109">
        <w:rPr>
          <w:sz w:val="22"/>
          <w:szCs w:val="22"/>
        </w:rPr>
        <w:t xml:space="preserve"> </w:t>
      </w:r>
      <w:r w:rsidR="004124F4" w:rsidRPr="004124F4">
        <w:rPr>
          <w:sz w:val="22"/>
          <w:szCs w:val="22"/>
        </w:rPr>
        <w:t xml:space="preserve">of </w:t>
      </w:r>
      <w:r w:rsidR="004124F4">
        <w:rPr>
          <w:sz w:val="22"/>
          <w:szCs w:val="22"/>
        </w:rPr>
        <w:t xml:space="preserve">research &amp; </w:t>
      </w:r>
      <w:r w:rsidR="004124F4" w:rsidRPr="004124F4">
        <w:rPr>
          <w:sz w:val="22"/>
          <w:szCs w:val="22"/>
        </w:rPr>
        <w:t xml:space="preserve">development in which initial prototypes will be increasingly refined according to a prioritized set of requirements defined in </w:t>
      </w:r>
      <w:r w:rsidR="004124F4">
        <w:rPr>
          <w:sz w:val="22"/>
          <w:szCs w:val="22"/>
        </w:rPr>
        <w:t>Week</w:t>
      </w:r>
      <w:r w:rsidR="004124F4" w:rsidRPr="004124F4">
        <w:rPr>
          <w:sz w:val="22"/>
          <w:szCs w:val="22"/>
        </w:rPr>
        <w:t xml:space="preserve"> 1 of the project and refined </w:t>
      </w:r>
      <w:r w:rsidR="004124F4" w:rsidRPr="004124F4">
        <w:rPr>
          <w:sz w:val="22"/>
          <w:szCs w:val="22"/>
        </w:rPr>
        <w:lastRenderedPageBreak/>
        <w:t xml:space="preserve">throughout the following periods. </w:t>
      </w:r>
      <w:r w:rsidR="00494109">
        <w:rPr>
          <w:sz w:val="22"/>
          <w:szCs w:val="22"/>
        </w:rPr>
        <w:t xml:space="preserve">Feasibility will be the result of MS-III. </w:t>
      </w:r>
      <w:r w:rsidR="00494109" w:rsidRPr="00494109">
        <w:rPr>
          <w:sz w:val="22"/>
          <w:szCs w:val="22"/>
        </w:rPr>
        <w:t xml:space="preserve">A high-level description of the </w:t>
      </w:r>
      <w:r w:rsidR="00494109">
        <w:rPr>
          <w:sz w:val="22"/>
          <w:szCs w:val="22"/>
        </w:rPr>
        <w:t>3</w:t>
      </w:r>
      <w:r w:rsidR="00494109" w:rsidRPr="00494109">
        <w:rPr>
          <w:sz w:val="22"/>
          <w:szCs w:val="22"/>
        </w:rPr>
        <w:t xml:space="preserve"> milestones of the project is as follows:</w:t>
      </w:r>
    </w:p>
    <w:p w14:paraId="6F2039A1" w14:textId="63494A3C" w:rsidR="00494109" w:rsidRDefault="00494109" w:rsidP="00494109">
      <w:pPr>
        <w:pStyle w:val="ListParagraph"/>
        <w:numPr>
          <w:ilvl w:val="0"/>
          <w:numId w:val="8"/>
        </w:numPr>
        <w:jc w:val="both"/>
        <w:rPr>
          <w:rFonts w:ascii="Times New Roman" w:hAnsi="Times New Roman" w:cs="Times New Roman"/>
          <w:sz w:val="22"/>
          <w:szCs w:val="22"/>
        </w:rPr>
      </w:pPr>
      <w:r w:rsidRPr="00494109">
        <w:rPr>
          <w:rFonts w:ascii="Times New Roman" w:hAnsi="Times New Roman" w:cs="Times New Roman"/>
          <w:b/>
          <w:bCs/>
          <w:sz w:val="22"/>
          <w:szCs w:val="22"/>
        </w:rPr>
        <w:t>MS-I (</w:t>
      </w:r>
      <w:r>
        <w:rPr>
          <w:rFonts w:ascii="Times New Roman" w:hAnsi="Times New Roman" w:cs="Times New Roman"/>
          <w:b/>
          <w:bCs/>
          <w:sz w:val="22"/>
          <w:szCs w:val="22"/>
        </w:rPr>
        <w:t>End of Cycle 1, Week 2</w:t>
      </w:r>
      <w:r w:rsidRPr="00494109">
        <w:rPr>
          <w:rFonts w:ascii="Times New Roman" w:hAnsi="Times New Roman" w:cs="Times New Roman"/>
          <w:b/>
          <w:bCs/>
          <w:sz w:val="22"/>
          <w:szCs w:val="22"/>
        </w:rPr>
        <w:t xml:space="preserve">): </w:t>
      </w:r>
      <w:r w:rsidRPr="00494109">
        <w:rPr>
          <w:rFonts w:ascii="Times New Roman" w:hAnsi="Times New Roman" w:cs="Times New Roman"/>
          <w:sz w:val="22"/>
          <w:szCs w:val="22"/>
        </w:rPr>
        <w:t xml:space="preserve">Definition of technical </w:t>
      </w:r>
      <w:r w:rsidRPr="00494109">
        <w:rPr>
          <w:rFonts w:ascii="Times New Roman" w:hAnsi="Times New Roman" w:cs="Times New Roman"/>
          <w:b/>
          <w:bCs/>
          <w:sz w:val="22"/>
          <w:szCs w:val="22"/>
        </w:rPr>
        <w:t xml:space="preserve">baselines </w:t>
      </w:r>
      <w:r w:rsidRPr="00494109">
        <w:rPr>
          <w:rFonts w:ascii="Times New Roman" w:hAnsi="Times New Roman" w:cs="Times New Roman"/>
          <w:sz w:val="22"/>
          <w:szCs w:val="22"/>
        </w:rPr>
        <w:t xml:space="preserve">and initial version of the </w:t>
      </w:r>
      <w:r>
        <w:rPr>
          <w:rFonts w:ascii="Times New Roman" w:hAnsi="Times New Roman" w:cs="Times New Roman"/>
          <w:b/>
          <w:bCs/>
          <w:sz w:val="22"/>
          <w:szCs w:val="22"/>
        </w:rPr>
        <w:t>user-stories</w:t>
      </w:r>
      <w:r w:rsidRPr="00494109">
        <w:rPr>
          <w:rFonts w:ascii="Times New Roman" w:hAnsi="Times New Roman" w:cs="Times New Roman"/>
          <w:sz w:val="22"/>
          <w:szCs w:val="22"/>
        </w:rPr>
        <w:t xml:space="preserve">. </w:t>
      </w:r>
    </w:p>
    <w:p w14:paraId="19A66BB2" w14:textId="19BE48A4" w:rsidR="00494109" w:rsidRPr="00494109" w:rsidRDefault="00494109" w:rsidP="00494109">
      <w:pPr>
        <w:pStyle w:val="ListParagraph"/>
        <w:numPr>
          <w:ilvl w:val="0"/>
          <w:numId w:val="8"/>
        </w:numPr>
        <w:jc w:val="both"/>
        <w:rPr>
          <w:rFonts w:ascii="Times New Roman" w:hAnsi="Times New Roman" w:cs="Times New Roman"/>
          <w:sz w:val="22"/>
          <w:szCs w:val="22"/>
        </w:rPr>
      </w:pPr>
      <w:r w:rsidRPr="00494109">
        <w:rPr>
          <w:rFonts w:ascii="Times New Roman" w:hAnsi="Times New Roman" w:cs="Times New Roman"/>
          <w:b/>
          <w:bCs/>
          <w:sz w:val="22"/>
          <w:szCs w:val="22"/>
        </w:rPr>
        <w:t>MS-</w:t>
      </w:r>
      <w:r>
        <w:rPr>
          <w:rFonts w:ascii="Times New Roman" w:hAnsi="Times New Roman" w:cs="Times New Roman"/>
          <w:b/>
          <w:bCs/>
          <w:sz w:val="22"/>
          <w:szCs w:val="22"/>
        </w:rPr>
        <w:t>II</w:t>
      </w:r>
      <w:r w:rsidRPr="00494109">
        <w:rPr>
          <w:rFonts w:ascii="Times New Roman" w:hAnsi="Times New Roman" w:cs="Times New Roman"/>
          <w:b/>
          <w:bCs/>
          <w:sz w:val="22"/>
          <w:szCs w:val="22"/>
        </w:rPr>
        <w:t xml:space="preserve"> (</w:t>
      </w:r>
      <w:r>
        <w:rPr>
          <w:rFonts w:ascii="Times New Roman" w:hAnsi="Times New Roman" w:cs="Times New Roman"/>
          <w:b/>
          <w:bCs/>
          <w:sz w:val="22"/>
          <w:szCs w:val="22"/>
        </w:rPr>
        <w:t>End of Cycle 6, Month 3</w:t>
      </w:r>
      <w:r w:rsidRPr="00494109">
        <w:rPr>
          <w:rFonts w:ascii="Times New Roman" w:hAnsi="Times New Roman" w:cs="Times New Roman"/>
          <w:b/>
          <w:bCs/>
          <w:sz w:val="22"/>
          <w:szCs w:val="22"/>
        </w:rPr>
        <w:t xml:space="preserve">): </w:t>
      </w:r>
      <w:r>
        <w:rPr>
          <w:rFonts w:ascii="Times New Roman" w:hAnsi="Times New Roman" w:cs="Times New Roman"/>
          <w:sz w:val="22"/>
          <w:szCs w:val="22"/>
        </w:rPr>
        <w:t>Feasibility</w:t>
      </w:r>
      <w:r w:rsidRPr="00494109">
        <w:rPr>
          <w:rFonts w:ascii="Times New Roman" w:hAnsi="Times New Roman" w:cs="Times New Roman"/>
          <w:sz w:val="22"/>
          <w:szCs w:val="22"/>
        </w:rPr>
        <w:t xml:space="preserve"> of </w:t>
      </w:r>
      <w:r w:rsidR="002522C1">
        <w:rPr>
          <w:rFonts w:ascii="Times New Roman" w:hAnsi="Times New Roman" w:cs="Times New Roman"/>
          <w:sz w:val="22"/>
          <w:szCs w:val="22"/>
        </w:rPr>
        <w:t xml:space="preserve">complete </w:t>
      </w:r>
      <w:r w:rsidR="00852DD0">
        <w:rPr>
          <w:rFonts w:ascii="Times New Roman" w:hAnsi="Times New Roman" w:cs="Times New Roman"/>
          <w:sz w:val="22"/>
          <w:szCs w:val="22"/>
        </w:rPr>
        <w:t>V2</w:t>
      </w:r>
      <w:r w:rsidRPr="00494109">
        <w:rPr>
          <w:rFonts w:ascii="Times New Roman" w:hAnsi="Times New Roman" w:cs="Times New Roman"/>
          <w:sz w:val="22"/>
          <w:szCs w:val="22"/>
        </w:rPr>
        <w:t xml:space="preserve"> </w:t>
      </w:r>
      <w:r w:rsidRPr="00494109">
        <w:rPr>
          <w:rFonts w:ascii="Times New Roman" w:hAnsi="Times New Roman" w:cs="Times New Roman"/>
          <w:b/>
          <w:bCs/>
          <w:sz w:val="22"/>
          <w:szCs w:val="22"/>
        </w:rPr>
        <w:t>baselines</w:t>
      </w:r>
      <w:r>
        <w:rPr>
          <w:rFonts w:ascii="Times New Roman" w:hAnsi="Times New Roman" w:cs="Times New Roman"/>
          <w:sz w:val="22"/>
          <w:szCs w:val="22"/>
        </w:rPr>
        <w:t xml:space="preserve">: </w:t>
      </w:r>
      <w:r w:rsidRPr="00494109">
        <w:rPr>
          <w:rFonts w:ascii="Times New Roman" w:hAnsi="Times New Roman" w:cs="Times New Roman"/>
          <w:sz w:val="22"/>
          <w:szCs w:val="22"/>
        </w:rPr>
        <w:t xml:space="preserve">initial version of the </w:t>
      </w:r>
      <w:r w:rsidR="00852DD0">
        <w:rPr>
          <w:rFonts w:ascii="Times New Roman" w:hAnsi="Times New Roman" w:cs="Times New Roman"/>
          <w:bCs/>
          <w:sz w:val="22"/>
          <w:szCs w:val="22"/>
        </w:rPr>
        <w:t>V2</w:t>
      </w:r>
      <w:r w:rsidRPr="00494109">
        <w:rPr>
          <w:rFonts w:ascii="Times New Roman" w:hAnsi="Times New Roman" w:cs="Times New Roman"/>
          <w:bCs/>
          <w:sz w:val="22"/>
          <w:szCs w:val="22"/>
        </w:rPr>
        <w:t xml:space="preserve"> prototype</w:t>
      </w:r>
      <w:r>
        <w:rPr>
          <w:rFonts w:ascii="Times New Roman" w:hAnsi="Times New Roman" w:cs="Times New Roman"/>
          <w:b/>
          <w:bCs/>
          <w:sz w:val="22"/>
          <w:szCs w:val="22"/>
        </w:rPr>
        <w:t xml:space="preserve">, </w:t>
      </w:r>
      <w:r w:rsidRPr="00494109">
        <w:rPr>
          <w:rFonts w:ascii="Times New Roman" w:hAnsi="Times New Roman" w:cs="Times New Roman"/>
          <w:bCs/>
          <w:sz w:val="22"/>
          <w:szCs w:val="22"/>
        </w:rPr>
        <w:t>Business plan draft</w:t>
      </w:r>
      <w:r w:rsidRPr="00494109">
        <w:rPr>
          <w:rFonts w:ascii="Times New Roman" w:hAnsi="Times New Roman" w:cs="Times New Roman"/>
          <w:sz w:val="22"/>
          <w:szCs w:val="22"/>
        </w:rPr>
        <w:t xml:space="preserve">. </w:t>
      </w:r>
    </w:p>
    <w:p w14:paraId="48C3C697" w14:textId="3601D91B" w:rsidR="00494109" w:rsidRPr="00F66F8A" w:rsidRDefault="00494109" w:rsidP="00494109">
      <w:pPr>
        <w:pStyle w:val="ListParagraph"/>
        <w:numPr>
          <w:ilvl w:val="0"/>
          <w:numId w:val="8"/>
        </w:numPr>
        <w:jc w:val="both"/>
        <w:rPr>
          <w:rFonts w:ascii="Times New Roman" w:hAnsi="Times New Roman" w:cs="Times New Roman"/>
          <w:b/>
          <w:sz w:val="22"/>
          <w:szCs w:val="22"/>
        </w:rPr>
      </w:pPr>
      <w:r w:rsidRPr="00494109">
        <w:rPr>
          <w:rFonts w:ascii="Times New Roman" w:hAnsi="Times New Roman" w:cs="Times New Roman"/>
          <w:b/>
          <w:sz w:val="22"/>
          <w:szCs w:val="22"/>
        </w:rPr>
        <w:t>MS-III</w:t>
      </w:r>
      <w:r>
        <w:rPr>
          <w:rFonts w:ascii="Times New Roman" w:hAnsi="Times New Roman" w:cs="Times New Roman"/>
          <w:b/>
          <w:sz w:val="22"/>
          <w:szCs w:val="22"/>
        </w:rPr>
        <w:t xml:space="preserve"> (End of Cycle 10, Month 6): </w:t>
      </w:r>
      <w:r w:rsidRPr="00494109">
        <w:rPr>
          <w:rFonts w:ascii="Times New Roman" w:hAnsi="Times New Roman" w:cs="Times New Roman"/>
          <w:sz w:val="22"/>
          <w:szCs w:val="22"/>
        </w:rPr>
        <w:t>Eva</w:t>
      </w:r>
      <w:r>
        <w:rPr>
          <w:rFonts w:ascii="Times New Roman" w:hAnsi="Times New Roman" w:cs="Times New Roman"/>
          <w:sz w:val="22"/>
          <w:szCs w:val="22"/>
        </w:rPr>
        <w:t>luation of mission baselines against KPI.</w:t>
      </w:r>
    </w:p>
    <w:p w14:paraId="5B3B4D3D" w14:textId="2C7848E0" w:rsidR="00F66F8A" w:rsidRPr="00F66F8A" w:rsidRDefault="003C04E0" w:rsidP="00F66F8A">
      <w:pPr>
        <w:jc w:val="both"/>
        <w:rPr>
          <w:sz w:val="22"/>
          <w:szCs w:val="22"/>
        </w:rPr>
      </w:pPr>
      <w:r>
        <w:rPr>
          <w:b/>
          <w:sz w:val="22"/>
          <w:szCs w:val="22"/>
        </w:rPr>
        <w:t xml:space="preserve">Business </w:t>
      </w:r>
      <w:r w:rsidR="00F66F8A">
        <w:rPr>
          <w:b/>
          <w:sz w:val="22"/>
          <w:szCs w:val="22"/>
        </w:rPr>
        <w:t>Viability Activities</w:t>
      </w:r>
      <w:r w:rsidR="00F66F8A" w:rsidRPr="00F66F8A">
        <w:rPr>
          <w:b/>
          <w:sz w:val="22"/>
          <w:szCs w:val="22"/>
        </w:rPr>
        <w:t xml:space="preserve">. </w:t>
      </w:r>
      <w:r w:rsidR="00F66F8A">
        <w:rPr>
          <w:sz w:val="22"/>
          <w:szCs w:val="22"/>
        </w:rPr>
        <w:t xml:space="preserve">Viability activities will explore the social and economical feasibility activities assuming Italian societal laws and statute. Interviews and Delphi studies will be employed to explore </w:t>
      </w:r>
      <w:r w:rsidR="00852DD0">
        <w:rPr>
          <w:sz w:val="22"/>
          <w:szCs w:val="22"/>
        </w:rPr>
        <w:t>socio-economic</w:t>
      </w:r>
      <w:r w:rsidR="00F66F8A">
        <w:rPr>
          <w:sz w:val="22"/>
          <w:szCs w:val="22"/>
        </w:rPr>
        <w:t xml:space="preserve"> viability; BMC modelling and analysis will procure a baseline for business planning. </w:t>
      </w:r>
    </w:p>
    <w:p w14:paraId="1BF1A93D" w14:textId="6036656A" w:rsidR="00494109" w:rsidRDefault="00494109" w:rsidP="00494109">
      <w:pPr>
        <w:jc w:val="both"/>
        <w:rPr>
          <w:sz w:val="22"/>
          <w:szCs w:val="22"/>
        </w:rPr>
      </w:pPr>
      <w:r w:rsidRPr="00494109">
        <w:rPr>
          <w:b/>
          <w:bCs/>
          <w:sz w:val="22"/>
          <w:szCs w:val="22"/>
        </w:rPr>
        <w:t xml:space="preserve">Demonstration Activities. </w:t>
      </w:r>
      <w:r w:rsidRPr="00494109">
        <w:rPr>
          <w:sz w:val="22"/>
          <w:szCs w:val="22"/>
        </w:rPr>
        <w:t>The R&amp;I results will be applied in WP</w:t>
      </w:r>
      <w:r>
        <w:rPr>
          <w:sz w:val="22"/>
          <w:szCs w:val="22"/>
        </w:rPr>
        <w:t>3</w:t>
      </w:r>
      <w:r w:rsidRPr="00494109">
        <w:rPr>
          <w:sz w:val="22"/>
          <w:szCs w:val="22"/>
        </w:rPr>
        <w:t xml:space="preserve"> to define </w:t>
      </w:r>
      <w:r>
        <w:rPr>
          <w:sz w:val="22"/>
          <w:szCs w:val="22"/>
        </w:rPr>
        <w:t xml:space="preserve">1 demonstrator in the domain of “news &amp; media”. The demonstrator will be delivered at technology readiness level </w:t>
      </w:r>
      <w:r w:rsidR="00933EEC">
        <w:rPr>
          <w:sz w:val="22"/>
          <w:szCs w:val="22"/>
        </w:rPr>
        <w:t>2</w:t>
      </w:r>
      <w:r>
        <w:rPr>
          <w:sz w:val="22"/>
          <w:szCs w:val="22"/>
        </w:rPr>
        <w:t>.</w:t>
      </w:r>
    </w:p>
    <w:p w14:paraId="5E18946C" w14:textId="77777777" w:rsidR="00716A6B" w:rsidRPr="00716A6B" w:rsidRDefault="00716A6B" w:rsidP="00716A6B">
      <w:pPr>
        <w:pStyle w:val="ListParagraph"/>
        <w:numPr>
          <w:ilvl w:val="2"/>
          <w:numId w:val="1"/>
        </w:numPr>
        <w:jc w:val="both"/>
        <w:rPr>
          <w:rFonts w:ascii="Times New Roman" w:hAnsi="Times New Roman" w:cs="Times New Roman"/>
          <w:b/>
          <w:i/>
          <w:sz w:val="22"/>
          <w:szCs w:val="22"/>
        </w:rPr>
      </w:pPr>
      <w:r w:rsidRPr="00716A6B">
        <w:rPr>
          <w:rFonts w:ascii="Times New Roman" w:hAnsi="Times New Roman" w:cs="Times New Roman"/>
          <w:b/>
          <w:bCs/>
          <w:i/>
          <w:iCs/>
          <w:sz w:val="22"/>
          <w:szCs w:val="22"/>
        </w:rPr>
        <w:t xml:space="preserve">Sex and gender analysis </w:t>
      </w:r>
    </w:p>
    <w:p w14:paraId="69CD32D7" w14:textId="78B3A245" w:rsidR="00A673AD" w:rsidRPr="00BC60C6" w:rsidRDefault="00716A6B" w:rsidP="00A673AD">
      <w:pPr>
        <w:jc w:val="both"/>
        <w:rPr>
          <w:sz w:val="22"/>
          <w:szCs w:val="22"/>
        </w:rPr>
      </w:pPr>
      <w:r w:rsidRPr="00716A6B">
        <w:rPr>
          <w:sz w:val="22"/>
          <w:szCs w:val="22"/>
        </w:rPr>
        <w:t xml:space="preserve">Sex and gender considerations are </w:t>
      </w:r>
      <w:r w:rsidR="0074348D">
        <w:rPr>
          <w:sz w:val="22"/>
          <w:szCs w:val="22"/>
        </w:rPr>
        <w:t xml:space="preserve">beyond the scope of this feasibility study </w:t>
      </w:r>
      <w:r w:rsidRPr="00716A6B">
        <w:rPr>
          <w:sz w:val="22"/>
          <w:szCs w:val="22"/>
        </w:rPr>
        <w:t xml:space="preserve">and thus not explicitly discussed in this proposal. </w:t>
      </w:r>
      <w:r w:rsidR="00C82B3A">
        <w:rPr>
          <w:sz w:val="22"/>
          <w:szCs w:val="22"/>
        </w:rPr>
        <w:t xml:space="preserve">We seek for balanced participation in the V^2 development team, </w:t>
      </w:r>
    </w:p>
    <w:p w14:paraId="158C8535" w14:textId="77777777" w:rsidR="00A673AD" w:rsidRPr="00EB14DA" w:rsidRDefault="00A673AD" w:rsidP="00A673AD">
      <w:pPr>
        <w:jc w:val="both"/>
        <w:rPr>
          <w:b/>
          <w:sz w:val="22"/>
          <w:szCs w:val="22"/>
        </w:rPr>
      </w:pPr>
    </w:p>
    <w:p w14:paraId="759D6E1A" w14:textId="7E6817F2" w:rsidR="00A673AD" w:rsidRPr="00182846" w:rsidRDefault="00A673AD" w:rsidP="00A673AD">
      <w:pPr>
        <w:jc w:val="both"/>
        <w:rPr>
          <w:b/>
          <w:sz w:val="22"/>
          <w:szCs w:val="22"/>
        </w:rPr>
      </w:pPr>
      <w:r w:rsidRPr="00182846">
        <w:rPr>
          <w:b/>
          <w:sz w:val="22"/>
          <w:szCs w:val="22"/>
        </w:rPr>
        <w:t xml:space="preserve">2.  </w:t>
      </w:r>
      <w:r w:rsidR="00182846">
        <w:rPr>
          <w:b/>
          <w:sz w:val="22"/>
          <w:szCs w:val="22"/>
        </w:rPr>
        <w:t>IMPACT</w:t>
      </w:r>
    </w:p>
    <w:p w14:paraId="1D3BF5CF" w14:textId="735126EF" w:rsidR="00707A50" w:rsidRDefault="00C72552" w:rsidP="00A673AD">
      <w:pPr>
        <w:jc w:val="both"/>
        <w:rPr>
          <w:sz w:val="22"/>
          <w:szCs w:val="22"/>
        </w:rPr>
      </w:pPr>
      <w:r>
        <w:rPr>
          <w:sz w:val="22"/>
          <w:szCs w:val="22"/>
        </w:rPr>
        <w:t>W</w:t>
      </w:r>
      <w:r w:rsidR="00707A50">
        <w:rPr>
          <w:sz w:val="22"/>
          <w:szCs w:val="22"/>
        </w:rPr>
        <w:t xml:space="preserve">e may </w:t>
      </w:r>
      <w:r w:rsidR="00567B5E">
        <w:rPr>
          <w:sz w:val="22"/>
          <w:szCs w:val="22"/>
        </w:rPr>
        <w:t>summarize</w:t>
      </w:r>
      <w:r w:rsidR="002337E8">
        <w:rPr>
          <w:sz w:val="22"/>
          <w:szCs w:val="22"/>
        </w:rPr>
        <w:t xml:space="preserve"> the value that </w:t>
      </w:r>
      <w:r>
        <w:rPr>
          <w:sz w:val="22"/>
          <w:szCs w:val="22"/>
        </w:rPr>
        <w:t>V2</w:t>
      </w:r>
      <w:r w:rsidR="002337E8">
        <w:rPr>
          <w:sz w:val="22"/>
          <w:szCs w:val="22"/>
        </w:rPr>
        <w:t xml:space="preserve"> will deliver to European industry as follows: </w:t>
      </w:r>
    </w:p>
    <w:p w14:paraId="7794E39B" w14:textId="77777777" w:rsidR="002337E8" w:rsidRDefault="002337E8" w:rsidP="00A673AD">
      <w:pPr>
        <w:jc w:val="both"/>
        <w:rPr>
          <w:sz w:val="22"/>
          <w:szCs w:val="22"/>
        </w:rPr>
      </w:pPr>
    </w:p>
    <w:p w14:paraId="01B97F11" w14:textId="5C541533" w:rsidR="002337E8" w:rsidRDefault="002337E8" w:rsidP="002337E8">
      <w:pPr>
        <w:shd w:val="clear" w:color="auto" w:fill="8DB3E2" w:themeFill="text2" w:themeFillTint="66"/>
        <w:jc w:val="both"/>
        <w:rPr>
          <w:sz w:val="22"/>
          <w:szCs w:val="22"/>
        </w:rPr>
      </w:pPr>
      <w:r w:rsidRPr="002337E8">
        <w:rPr>
          <w:b/>
          <w:sz w:val="22"/>
          <w:szCs w:val="22"/>
        </w:rPr>
        <w:t>Value Proposition</w:t>
      </w:r>
      <w:r>
        <w:rPr>
          <w:b/>
          <w:sz w:val="22"/>
          <w:szCs w:val="22"/>
        </w:rPr>
        <w:t xml:space="preserve">: </w:t>
      </w:r>
      <w:r w:rsidR="000A3C42">
        <w:rPr>
          <w:sz w:val="22"/>
          <w:szCs w:val="22"/>
        </w:rPr>
        <w:t>V2</w:t>
      </w:r>
      <w:r w:rsidRPr="002337E8">
        <w:rPr>
          <w:sz w:val="22"/>
          <w:szCs w:val="22"/>
        </w:rPr>
        <w:t xml:space="preserve"> will deliver </w:t>
      </w:r>
      <w:r>
        <w:rPr>
          <w:sz w:val="22"/>
          <w:szCs w:val="22"/>
        </w:rPr>
        <w:t xml:space="preserve">innovative frameworks and tools to </w:t>
      </w:r>
      <w:r w:rsidR="000A3C42">
        <w:rPr>
          <w:sz w:val="22"/>
          <w:szCs w:val="22"/>
        </w:rPr>
        <w:t>leverage safety and security during smart events, increase productivity of security officers, allow for increased transparency, better oversight of vulnerabilities, and improved countermeasures and preventive/reactive measures.</w:t>
      </w:r>
    </w:p>
    <w:p w14:paraId="58159E5D" w14:textId="77777777" w:rsidR="002337E8" w:rsidRDefault="002337E8" w:rsidP="00BD162D">
      <w:pPr>
        <w:shd w:val="clear" w:color="auto" w:fill="FFFFFF" w:themeFill="background1"/>
        <w:jc w:val="both"/>
        <w:rPr>
          <w:sz w:val="22"/>
          <w:szCs w:val="22"/>
        </w:rPr>
      </w:pPr>
    </w:p>
    <w:p w14:paraId="70D269EC" w14:textId="0014F7B2" w:rsidR="00BF3EB9" w:rsidRPr="00BF3EB9" w:rsidRDefault="00776A3A" w:rsidP="00BF3EB9">
      <w:pPr>
        <w:jc w:val="both"/>
        <w:rPr>
          <w:iCs/>
          <w:sz w:val="22"/>
          <w:szCs w:val="22"/>
        </w:rPr>
      </w:pPr>
      <w:r w:rsidRPr="00BD162D">
        <w:rPr>
          <w:sz w:val="22"/>
          <w:szCs w:val="22"/>
        </w:rPr>
        <w:t xml:space="preserve">Being a </w:t>
      </w:r>
      <w:r>
        <w:rPr>
          <w:sz w:val="22"/>
          <w:szCs w:val="22"/>
        </w:rPr>
        <w:t xml:space="preserve">small SME Instrument </w:t>
      </w:r>
      <w:r w:rsidR="000A3C42">
        <w:rPr>
          <w:sz w:val="22"/>
          <w:szCs w:val="22"/>
        </w:rPr>
        <w:t>V2</w:t>
      </w:r>
      <w:r>
        <w:rPr>
          <w:sz w:val="22"/>
          <w:szCs w:val="22"/>
        </w:rPr>
        <w:t xml:space="preserve"> will</w:t>
      </w:r>
      <w:r w:rsidRPr="00BD162D">
        <w:rPr>
          <w:sz w:val="22"/>
          <w:szCs w:val="22"/>
        </w:rPr>
        <w:t xml:space="preserve"> adopt and build upon existing </w:t>
      </w:r>
      <w:r w:rsidRPr="00776A3A">
        <w:rPr>
          <w:sz w:val="22"/>
          <w:szCs w:val="22"/>
        </w:rPr>
        <w:t>methodologies, tools and approaches from the state of the art</w:t>
      </w:r>
      <w:r>
        <w:rPr>
          <w:sz w:val="22"/>
          <w:szCs w:val="22"/>
        </w:rPr>
        <w:t xml:space="preserve"> but will build novel mechanisms for the representation and tracking of B2F transactions over a managed community of freelance practice. </w:t>
      </w:r>
      <w:r w:rsidRPr="00776A3A">
        <w:rPr>
          <w:sz w:val="22"/>
          <w:szCs w:val="22"/>
        </w:rPr>
        <w:t xml:space="preserve">This vision agrees with the </w:t>
      </w:r>
      <w:r w:rsidRPr="00776A3A">
        <w:rPr>
          <w:b/>
          <w:bCs/>
          <w:sz w:val="22"/>
          <w:szCs w:val="22"/>
        </w:rPr>
        <w:t>strategic</w:t>
      </w:r>
      <w:r>
        <w:rPr>
          <w:b/>
          <w:bCs/>
          <w:sz w:val="22"/>
          <w:szCs w:val="22"/>
        </w:rPr>
        <w:t xml:space="preserve"> and societal</w:t>
      </w:r>
      <w:r w:rsidRPr="00776A3A">
        <w:rPr>
          <w:b/>
          <w:bCs/>
          <w:sz w:val="22"/>
          <w:szCs w:val="22"/>
        </w:rPr>
        <w:t xml:space="preserve"> impact </w:t>
      </w:r>
      <w:r w:rsidRPr="00776A3A">
        <w:rPr>
          <w:sz w:val="22"/>
          <w:szCs w:val="22"/>
        </w:rPr>
        <w:t>directions set by the Commission, aligning in particular to the Digital Agenda for Europe</w:t>
      </w:r>
      <w:r>
        <w:rPr>
          <w:rStyle w:val="FootnoteReference"/>
          <w:sz w:val="22"/>
          <w:szCs w:val="22"/>
        </w:rPr>
        <w:footnoteReference w:id="15"/>
      </w:r>
      <w:r>
        <w:rPr>
          <w:sz w:val="22"/>
          <w:szCs w:val="22"/>
        </w:rPr>
        <w:t xml:space="preserve">. </w:t>
      </w:r>
      <w:r w:rsidR="00BF3EB9">
        <w:rPr>
          <w:sz w:val="22"/>
          <w:szCs w:val="22"/>
        </w:rPr>
        <w:t xml:space="preserve">In particular, V2 envisions responsibility deployment of AI technologies, </w:t>
      </w:r>
      <w:r w:rsidR="00BF3EB9" w:rsidRPr="00BF3EB9">
        <w:rPr>
          <w:b/>
          <w:iCs/>
          <w:sz w:val="22"/>
          <w:szCs w:val="22"/>
        </w:rPr>
        <w:t>without prejudice</w:t>
      </w:r>
      <w:r w:rsidR="00BF3EB9" w:rsidRPr="00BF3EB9">
        <w:rPr>
          <w:sz w:val="22"/>
          <w:szCs w:val="22"/>
        </w:rPr>
        <w:t>,</w:t>
      </w:r>
      <w:r w:rsidR="00BF3EB9" w:rsidRPr="00BF3EB9">
        <w:rPr>
          <w:iCs/>
          <w:sz w:val="22"/>
          <w:szCs w:val="22"/>
        </w:rPr>
        <w:t xml:space="preserve"> </w:t>
      </w:r>
      <w:r w:rsidR="00BF3EB9" w:rsidRPr="00BF3EB9">
        <w:rPr>
          <w:b/>
          <w:iCs/>
          <w:sz w:val="22"/>
          <w:szCs w:val="22"/>
        </w:rPr>
        <w:t>without human guesswork</w:t>
      </w:r>
      <w:r w:rsidR="00BF3EB9" w:rsidRPr="00BF3EB9">
        <w:rPr>
          <w:sz w:val="22"/>
          <w:szCs w:val="22"/>
        </w:rPr>
        <w:t xml:space="preserve"> (a guaranteed level </w:t>
      </w:r>
      <w:proofErr w:type="gramStart"/>
      <w:r w:rsidR="00BF3EB9" w:rsidRPr="00BF3EB9">
        <w:rPr>
          <w:sz w:val="22"/>
          <w:szCs w:val="22"/>
        </w:rPr>
        <w:t>of  accuracy</w:t>
      </w:r>
      <w:proofErr w:type="gramEnd"/>
      <w:r w:rsidR="00BF3EB9" w:rsidRPr="00BF3EB9">
        <w:rPr>
          <w:sz w:val="22"/>
          <w:szCs w:val="22"/>
        </w:rPr>
        <w:t xml:space="preserve">), </w:t>
      </w:r>
      <w:r w:rsidR="00BF3EB9">
        <w:rPr>
          <w:sz w:val="22"/>
          <w:szCs w:val="22"/>
        </w:rPr>
        <w:t xml:space="preserve">while </w:t>
      </w:r>
      <w:r w:rsidR="00BF3EB9" w:rsidRPr="00BF3EB9">
        <w:rPr>
          <w:b/>
          <w:iCs/>
          <w:sz w:val="22"/>
          <w:szCs w:val="22"/>
        </w:rPr>
        <w:t>ensur</w:t>
      </w:r>
      <w:r w:rsidR="00BF3EB9">
        <w:rPr>
          <w:b/>
          <w:iCs/>
          <w:sz w:val="22"/>
          <w:szCs w:val="22"/>
        </w:rPr>
        <w:t>ing</w:t>
      </w:r>
      <w:r w:rsidR="00BF3EB9" w:rsidRPr="00BF3EB9">
        <w:rPr>
          <w:b/>
          <w:iCs/>
          <w:sz w:val="22"/>
          <w:szCs w:val="22"/>
        </w:rPr>
        <w:t xml:space="preserve"> confidentiality</w:t>
      </w:r>
      <w:r w:rsidR="00BF3EB9" w:rsidRPr="00BF3EB9">
        <w:rPr>
          <w:sz w:val="22"/>
          <w:szCs w:val="22"/>
        </w:rPr>
        <w:t xml:space="preserve">  </w:t>
      </w:r>
      <w:r w:rsidR="00BF3EB9">
        <w:rPr>
          <w:sz w:val="22"/>
          <w:szCs w:val="22"/>
        </w:rPr>
        <w:t>(</w:t>
      </w:r>
      <w:r w:rsidR="00BF3EB9" w:rsidRPr="00BF3EB9">
        <w:rPr>
          <w:sz w:val="22"/>
          <w:szCs w:val="22"/>
        </w:rPr>
        <w:t>without infringing privacy</w:t>
      </w:r>
      <w:r w:rsidR="00BF3EB9">
        <w:rPr>
          <w:sz w:val="22"/>
          <w:szCs w:val="22"/>
        </w:rPr>
        <w:t>)</w:t>
      </w:r>
      <w:r w:rsidR="00BF3EB9" w:rsidRPr="00BF3EB9">
        <w:rPr>
          <w:sz w:val="22"/>
          <w:szCs w:val="22"/>
        </w:rPr>
        <w:t xml:space="preserve">, </w:t>
      </w:r>
      <w:r w:rsidR="00BF3EB9" w:rsidRPr="00BF3EB9">
        <w:rPr>
          <w:iCs/>
          <w:sz w:val="22"/>
          <w:szCs w:val="22"/>
        </w:rPr>
        <w:t xml:space="preserve"> </w:t>
      </w:r>
      <w:r w:rsidR="00BF3EB9" w:rsidRPr="00BF3EB9">
        <w:rPr>
          <w:b/>
          <w:iCs/>
          <w:sz w:val="22"/>
          <w:szCs w:val="22"/>
        </w:rPr>
        <w:t>providing transparency</w:t>
      </w:r>
      <w:r w:rsidR="00BF3EB9" w:rsidRPr="00BF3EB9">
        <w:rPr>
          <w:sz w:val="22"/>
          <w:szCs w:val="22"/>
        </w:rPr>
        <w:t xml:space="preserve"> </w:t>
      </w:r>
      <w:r w:rsidR="00BF3EB9">
        <w:rPr>
          <w:sz w:val="22"/>
          <w:szCs w:val="22"/>
        </w:rPr>
        <w:t>(with respect to algorithms used).</w:t>
      </w:r>
    </w:p>
    <w:p w14:paraId="57983249" w14:textId="3C1B542B" w:rsidR="00776A3A" w:rsidRDefault="00776A3A" w:rsidP="00776A3A">
      <w:pPr>
        <w:jc w:val="both"/>
        <w:rPr>
          <w:b/>
          <w:bCs/>
          <w:sz w:val="22"/>
          <w:szCs w:val="22"/>
        </w:rPr>
      </w:pPr>
    </w:p>
    <w:p w14:paraId="597C4ADF" w14:textId="013BBD49" w:rsidR="007C481F" w:rsidRDefault="007C481F" w:rsidP="007C481F">
      <w:pPr>
        <w:jc w:val="both"/>
        <w:rPr>
          <w:b/>
          <w:sz w:val="22"/>
          <w:szCs w:val="22"/>
        </w:rPr>
      </w:pPr>
      <w:r w:rsidRPr="00182846">
        <w:rPr>
          <w:b/>
          <w:sz w:val="22"/>
          <w:szCs w:val="22"/>
        </w:rPr>
        <w:t xml:space="preserve">2.1 </w:t>
      </w:r>
      <w:r>
        <w:rPr>
          <w:b/>
          <w:sz w:val="22"/>
          <w:szCs w:val="22"/>
        </w:rPr>
        <w:t>Entering the market</w:t>
      </w:r>
    </w:p>
    <w:p w14:paraId="6BD942F4" w14:textId="721A56BA" w:rsidR="007C481F" w:rsidRDefault="007C481F" w:rsidP="007C481F">
      <w:pPr>
        <w:jc w:val="both"/>
        <w:rPr>
          <w:sz w:val="22"/>
          <w:szCs w:val="22"/>
        </w:rPr>
      </w:pPr>
      <w:r>
        <w:rPr>
          <w:sz w:val="22"/>
          <w:szCs w:val="22"/>
        </w:rPr>
        <w:t>The market of safety and security services for events has already existing for over 30 years. Users of the V2 platform and associated services include, but are not restricted to,</w:t>
      </w:r>
    </w:p>
    <w:p w14:paraId="777E1B12" w14:textId="744E5A45" w:rsidR="007C481F" w:rsidRDefault="002E5058" w:rsidP="007C481F">
      <w:pPr>
        <w:pStyle w:val="ListParagraph"/>
        <w:numPr>
          <w:ilvl w:val="0"/>
          <w:numId w:val="19"/>
        </w:numPr>
        <w:jc w:val="both"/>
        <w:rPr>
          <w:rFonts w:ascii="Times New Roman" w:hAnsi="Times New Roman" w:cs="Times New Roman"/>
          <w:sz w:val="22"/>
          <w:szCs w:val="22"/>
        </w:rPr>
      </w:pPr>
      <w:r>
        <w:rPr>
          <w:rFonts w:ascii="Times New Roman" w:hAnsi="Times New Roman" w:cs="Times New Roman"/>
          <w:b/>
          <w:sz w:val="22"/>
          <w:szCs w:val="22"/>
        </w:rPr>
        <w:t xml:space="preserve">EU </w:t>
      </w:r>
      <w:r w:rsidR="007C481F" w:rsidRPr="007C481F">
        <w:rPr>
          <w:rFonts w:ascii="Times New Roman" w:hAnsi="Times New Roman" w:cs="Times New Roman"/>
          <w:b/>
          <w:sz w:val="22"/>
          <w:szCs w:val="22"/>
        </w:rPr>
        <w:t>Festival organizers</w:t>
      </w:r>
      <w:r w:rsidR="007C481F">
        <w:rPr>
          <w:rFonts w:ascii="Times New Roman" w:hAnsi="Times New Roman" w:cs="Times New Roman"/>
          <w:sz w:val="22"/>
          <w:szCs w:val="22"/>
        </w:rPr>
        <w:t xml:space="preserve">: may utilize V2 in order to outsource their smart event security and safety, lowering the exorbitant costs involved in </w:t>
      </w:r>
      <w:proofErr w:type="spellStart"/>
      <w:r w:rsidR="007C481F">
        <w:rPr>
          <w:rFonts w:ascii="Times New Roman" w:hAnsi="Times New Roman" w:cs="Times New Roman"/>
          <w:sz w:val="22"/>
          <w:szCs w:val="22"/>
        </w:rPr>
        <w:t>builing</w:t>
      </w:r>
      <w:proofErr w:type="spellEnd"/>
      <w:r w:rsidR="007C481F">
        <w:rPr>
          <w:rFonts w:ascii="Times New Roman" w:hAnsi="Times New Roman" w:cs="Times New Roman"/>
          <w:sz w:val="22"/>
          <w:szCs w:val="22"/>
        </w:rPr>
        <w:t xml:space="preserve"> the software and hardware infrastructure needed for solutions like V2.</w:t>
      </w:r>
    </w:p>
    <w:p w14:paraId="6244FBD2" w14:textId="0DF578D6" w:rsidR="007C481F" w:rsidRDefault="002E5058" w:rsidP="007C481F">
      <w:pPr>
        <w:pStyle w:val="ListParagraph"/>
        <w:numPr>
          <w:ilvl w:val="0"/>
          <w:numId w:val="19"/>
        </w:numPr>
        <w:jc w:val="both"/>
        <w:rPr>
          <w:rFonts w:ascii="Times New Roman" w:hAnsi="Times New Roman" w:cs="Times New Roman"/>
          <w:sz w:val="22"/>
          <w:szCs w:val="22"/>
        </w:rPr>
      </w:pPr>
      <w:r>
        <w:rPr>
          <w:rFonts w:ascii="Times New Roman" w:hAnsi="Times New Roman" w:cs="Times New Roman"/>
          <w:b/>
          <w:sz w:val="22"/>
          <w:szCs w:val="22"/>
        </w:rPr>
        <w:t xml:space="preserve">EU </w:t>
      </w:r>
      <w:r w:rsidR="007C481F" w:rsidRPr="007C481F">
        <w:rPr>
          <w:rFonts w:ascii="Times New Roman" w:hAnsi="Times New Roman" w:cs="Times New Roman"/>
          <w:b/>
          <w:sz w:val="22"/>
          <w:szCs w:val="22"/>
        </w:rPr>
        <w:t>Law enforcement agencies</w:t>
      </w:r>
      <w:r w:rsidR="007C481F">
        <w:rPr>
          <w:rFonts w:ascii="Times New Roman" w:hAnsi="Times New Roman" w:cs="Times New Roman"/>
          <w:sz w:val="22"/>
          <w:szCs w:val="22"/>
        </w:rPr>
        <w:t>: may tap into the V2 systems of smart events, and</w:t>
      </w:r>
      <w:proofErr w:type="gramStart"/>
      <w:r w:rsidR="007C481F">
        <w:rPr>
          <w:rFonts w:ascii="Times New Roman" w:hAnsi="Times New Roman" w:cs="Times New Roman"/>
          <w:sz w:val="22"/>
          <w:szCs w:val="22"/>
        </w:rPr>
        <w:t>/.or</w:t>
      </w:r>
      <w:proofErr w:type="gramEnd"/>
      <w:r w:rsidR="007C481F">
        <w:rPr>
          <w:rFonts w:ascii="Times New Roman" w:hAnsi="Times New Roman" w:cs="Times New Roman"/>
          <w:sz w:val="22"/>
          <w:szCs w:val="22"/>
        </w:rPr>
        <w:t xml:space="preserve"> exploit V2 themselves in order to guarantee safety of crowds during smart events. This involves for example deploying V2 for the purpose of better managing in- and outbound traffic during the festival days, </w:t>
      </w:r>
    </w:p>
    <w:p w14:paraId="0F8290F8" w14:textId="68333CBF" w:rsidR="007C481F" w:rsidRDefault="002E5058" w:rsidP="007C481F">
      <w:pPr>
        <w:pStyle w:val="ListParagraph"/>
        <w:numPr>
          <w:ilvl w:val="0"/>
          <w:numId w:val="19"/>
        </w:numPr>
        <w:jc w:val="both"/>
        <w:rPr>
          <w:rFonts w:ascii="Times New Roman" w:hAnsi="Times New Roman" w:cs="Times New Roman"/>
          <w:sz w:val="22"/>
          <w:szCs w:val="22"/>
        </w:rPr>
      </w:pPr>
      <w:r>
        <w:rPr>
          <w:rFonts w:ascii="Times New Roman" w:hAnsi="Times New Roman" w:cs="Times New Roman"/>
          <w:b/>
          <w:sz w:val="22"/>
          <w:szCs w:val="22"/>
        </w:rPr>
        <w:t xml:space="preserve">EU </w:t>
      </w:r>
      <w:r w:rsidR="007C481F" w:rsidRPr="007C481F">
        <w:rPr>
          <w:rFonts w:ascii="Times New Roman" w:hAnsi="Times New Roman" w:cs="Times New Roman"/>
          <w:b/>
          <w:sz w:val="22"/>
          <w:szCs w:val="22"/>
        </w:rPr>
        <w:t>Municipalities</w:t>
      </w:r>
      <w:r w:rsidR="007C481F">
        <w:rPr>
          <w:rFonts w:ascii="Times New Roman" w:hAnsi="Times New Roman" w:cs="Times New Roman"/>
          <w:sz w:val="22"/>
          <w:szCs w:val="22"/>
        </w:rPr>
        <w:t>: are an important stakeholder for the organizations of smart events, as they are typically the “host”, and largely involved in checking and agreed with licenses</w:t>
      </w:r>
      <w:r>
        <w:rPr>
          <w:rFonts w:ascii="Times New Roman" w:hAnsi="Times New Roman" w:cs="Times New Roman"/>
          <w:sz w:val="22"/>
          <w:szCs w:val="22"/>
        </w:rPr>
        <w:t xml:space="preserve">, and have to comply with similar laws and </w:t>
      </w:r>
      <w:proofErr w:type="spellStart"/>
      <w:r>
        <w:rPr>
          <w:rFonts w:ascii="Times New Roman" w:hAnsi="Times New Roman" w:cs="Times New Roman"/>
          <w:sz w:val="22"/>
          <w:szCs w:val="22"/>
        </w:rPr>
        <w:t>polciies</w:t>
      </w:r>
      <w:proofErr w:type="spellEnd"/>
      <w:r>
        <w:rPr>
          <w:rFonts w:ascii="Times New Roman" w:hAnsi="Times New Roman" w:cs="Times New Roman"/>
          <w:sz w:val="22"/>
          <w:szCs w:val="22"/>
        </w:rPr>
        <w:t xml:space="preserve"> such as GDPR throughout the EU;</w:t>
      </w:r>
    </w:p>
    <w:p w14:paraId="17A79697" w14:textId="43E78FDA" w:rsidR="007C481F" w:rsidRDefault="002E5058" w:rsidP="007C481F">
      <w:pPr>
        <w:pStyle w:val="ListParagraph"/>
        <w:numPr>
          <w:ilvl w:val="0"/>
          <w:numId w:val="19"/>
        </w:numPr>
        <w:jc w:val="both"/>
        <w:rPr>
          <w:rFonts w:ascii="Times New Roman" w:hAnsi="Times New Roman" w:cs="Times New Roman"/>
          <w:b/>
          <w:sz w:val="22"/>
          <w:szCs w:val="22"/>
        </w:rPr>
      </w:pPr>
      <w:r>
        <w:rPr>
          <w:rFonts w:ascii="Times New Roman" w:hAnsi="Times New Roman" w:cs="Times New Roman"/>
          <w:b/>
          <w:sz w:val="22"/>
          <w:szCs w:val="22"/>
        </w:rPr>
        <w:t xml:space="preserve">EU-based </w:t>
      </w:r>
      <w:r w:rsidR="007C481F" w:rsidRPr="007C481F">
        <w:rPr>
          <w:rFonts w:ascii="Times New Roman" w:hAnsi="Times New Roman" w:cs="Times New Roman"/>
          <w:b/>
          <w:sz w:val="22"/>
          <w:szCs w:val="22"/>
        </w:rPr>
        <w:t>Private security organizations</w:t>
      </w:r>
      <w:r w:rsidR="007C481F">
        <w:rPr>
          <w:rFonts w:ascii="Times New Roman" w:hAnsi="Times New Roman" w:cs="Times New Roman"/>
          <w:b/>
          <w:sz w:val="22"/>
          <w:szCs w:val="22"/>
        </w:rPr>
        <w:t xml:space="preserve">: </w:t>
      </w:r>
      <w:r w:rsidR="007C481F">
        <w:rPr>
          <w:rFonts w:ascii="Times New Roman" w:hAnsi="Times New Roman" w:cs="Times New Roman"/>
          <w:sz w:val="22"/>
          <w:szCs w:val="22"/>
        </w:rPr>
        <w:t>may be customers in the sense that they could either be re-sellers of the V2 product and services, and/or integrate V2 in their current security practices.</w:t>
      </w:r>
    </w:p>
    <w:p w14:paraId="3738AD46" w14:textId="0E090E4F" w:rsidR="007C481F" w:rsidRPr="007C481F" w:rsidRDefault="002E5058" w:rsidP="007C481F">
      <w:pPr>
        <w:pStyle w:val="ListParagraph"/>
        <w:numPr>
          <w:ilvl w:val="0"/>
          <w:numId w:val="19"/>
        </w:numPr>
        <w:jc w:val="both"/>
        <w:rPr>
          <w:rFonts w:ascii="Times New Roman" w:hAnsi="Times New Roman" w:cs="Times New Roman"/>
          <w:sz w:val="22"/>
          <w:szCs w:val="22"/>
        </w:rPr>
      </w:pPr>
      <w:r>
        <w:rPr>
          <w:rFonts w:ascii="Times New Roman" w:hAnsi="Times New Roman" w:cs="Times New Roman"/>
          <w:b/>
          <w:sz w:val="22"/>
          <w:szCs w:val="22"/>
        </w:rPr>
        <w:t>EU-</w:t>
      </w:r>
      <w:r w:rsidR="007C481F">
        <w:rPr>
          <w:rFonts w:ascii="Times New Roman" w:hAnsi="Times New Roman" w:cs="Times New Roman"/>
          <w:b/>
          <w:sz w:val="22"/>
          <w:szCs w:val="22"/>
        </w:rPr>
        <w:t xml:space="preserve">Security regions / regional security agencies: </w:t>
      </w:r>
      <w:r w:rsidR="007C481F" w:rsidRPr="007C481F">
        <w:rPr>
          <w:rFonts w:ascii="Times New Roman" w:hAnsi="Times New Roman" w:cs="Times New Roman"/>
          <w:sz w:val="22"/>
          <w:szCs w:val="22"/>
        </w:rPr>
        <w:t xml:space="preserve">refer to </w:t>
      </w:r>
      <w:r w:rsidR="007C481F">
        <w:rPr>
          <w:rFonts w:ascii="Times New Roman" w:hAnsi="Times New Roman" w:cs="Times New Roman"/>
          <w:sz w:val="22"/>
          <w:szCs w:val="22"/>
        </w:rPr>
        <w:t xml:space="preserve">organizational entities in which </w:t>
      </w:r>
      <w:r w:rsidR="007C481F" w:rsidRPr="007C481F">
        <w:rPr>
          <w:rFonts w:ascii="Times New Roman" w:hAnsi="Times New Roman" w:cs="Times New Roman"/>
          <w:sz w:val="22"/>
          <w:szCs w:val="22"/>
        </w:rPr>
        <w:t xml:space="preserve">local governments </w:t>
      </w:r>
      <w:r w:rsidR="007C481F">
        <w:rPr>
          <w:rFonts w:ascii="Times New Roman" w:hAnsi="Times New Roman" w:cs="Times New Roman"/>
          <w:sz w:val="22"/>
          <w:szCs w:val="22"/>
        </w:rPr>
        <w:t xml:space="preserve">(cities and </w:t>
      </w:r>
      <w:proofErr w:type="spellStart"/>
      <w:r w:rsidR="007C481F">
        <w:rPr>
          <w:rFonts w:ascii="Times New Roman" w:hAnsi="Times New Roman" w:cs="Times New Roman"/>
          <w:sz w:val="22"/>
          <w:szCs w:val="22"/>
        </w:rPr>
        <w:t>municiplaities</w:t>
      </w:r>
      <w:proofErr w:type="spellEnd"/>
      <w:r w:rsidR="007C481F">
        <w:rPr>
          <w:rFonts w:ascii="Times New Roman" w:hAnsi="Times New Roman" w:cs="Times New Roman"/>
          <w:sz w:val="22"/>
          <w:szCs w:val="22"/>
        </w:rPr>
        <w:t xml:space="preserve">) </w:t>
      </w:r>
      <w:r w:rsidR="007C481F" w:rsidRPr="007C481F">
        <w:rPr>
          <w:rFonts w:ascii="Times New Roman" w:hAnsi="Times New Roman" w:cs="Times New Roman"/>
          <w:sz w:val="22"/>
          <w:szCs w:val="22"/>
        </w:rPr>
        <w:t>join forces with police, fire squads and medical aid to act effectively in large-scale emergency situations</w:t>
      </w:r>
      <w:r w:rsidR="007C481F">
        <w:rPr>
          <w:rFonts w:ascii="Times New Roman" w:hAnsi="Times New Roman" w:cs="Times New Roman"/>
          <w:sz w:val="22"/>
          <w:szCs w:val="22"/>
        </w:rPr>
        <w:t xml:space="preserve">. An example entails the </w:t>
      </w:r>
      <w:proofErr w:type="spellStart"/>
      <w:r w:rsidR="007C481F">
        <w:rPr>
          <w:rFonts w:ascii="Times New Roman" w:hAnsi="Times New Roman" w:cs="Times New Roman"/>
          <w:sz w:val="22"/>
          <w:szCs w:val="22"/>
        </w:rPr>
        <w:t>Veiligheidsregio</w:t>
      </w:r>
      <w:proofErr w:type="spellEnd"/>
      <w:r w:rsidR="007C481F">
        <w:rPr>
          <w:rFonts w:ascii="Times New Roman" w:hAnsi="Times New Roman" w:cs="Times New Roman"/>
          <w:sz w:val="22"/>
          <w:szCs w:val="22"/>
        </w:rPr>
        <w:t xml:space="preserve"> in the Netherlands.</w:t>
      </w:r>
    </w:p>
    <w:p w14:paraId="4526935D" w14:textId="2380A209" w:rsidR="007C481F" w:rsidRDefault="007C481F" w:rsidP="007C481F">
      <w:pPr>
        <w:jc w:val="both"/>
        <w:rPr>
          <w:sz w:val="22"/>
          <w:szCs w:val="22"/>
        </w:rPr>
      </w:pPr>
    </w:p>
    <w:p w14:paraId="18D4E64C" w14:textId="2A1A2ED1" w:rsidR="00D70691" w:rsidRDefault="00D70691" w:rsidP="007C481F">
      <w:pPr>
        <w:jc w:val="both"/>
        <w:rPr>
          <w:sz w:val="22"/>
          <w:szCs w:val="22"/>
        </w:rPr>
      </w:pPr>
      <w:r w:rsidRPr="00D70691">
        <w:rPr>
          <w:b/>
          <w:sz w:val="22"/>
          <w:szCs w:val="22"/>
        </w:rPr>
        <w:t>Barriers</w:t>
      </w:r>
      <w:r>
        <w:rPr>
          <w:sz w:val="22"/>
          <w:szCs w:val="22"/>
        </w:rPr>
        <w:t xml:space="preserve">: impediments to enter the EU market include the large pre-investment requirements in the V2 platform, support technology and the human capital needed to develop this, low cost operators with low prices for </w:t>
      </w:r>
      <w:r w:rsidR="007A3590">
        <w:rPr>
          <w:sz w:val="22"/>
          <w:szCs w:val="22"/>
        </w:rPr>
        <w:t>safety</w:t>
      </w:r>
      <w:r>
        <w:rPr>
          <w:sz w:val="22"/>
          <w:szCs w:val="22"/>
        </w:rPr>
        <w:t xml:space="preserve"> and security services (under the price), bargaining power of customers, lock-in (favored) suppliers, etc.</w:t>
      </w:r>
    </w:p>
    <w:p w14:paraId="156068BF" w14:textId="3C8F99B0" w:rsidR="00D70691" w:rsidRDefault="00D70691" w:rsidP="007C481F">
      <w:pPr>
        <w:jc w:val="both"/>
        <w:rPr>
          <w:sz w:val="22"/>
          <w:szCs w:val="22"/>
        </w:rPr>
      </w:pPr>
    </w:p>
    <w:p w14:paraId="6C07DC43" w14:textId="07AD496C" w:rsidR="009E1CD1" w:rsidRDefault="009E1CD1" w:rsidP="007C481F">
      <w:pPr>
        <w:jc w:val="both"/>
        <w:rPr>
          <w:sz w:val="22"/>
          <w:szCs w:val="22"/>
        </w:rPr>
      </w:pPr>
      <w:r w:rsidRPr="00143001">
        <w:rPr>
          <w:b/>
          <w:sz w:val="22"/>
          <w:szCs w:val="22"/>
          <w:highlight w:val="yellow"/>
        </w:rPr>
        <w:t>Competitors</w:t>
      </w:r>
      <w:r w:rsidRPr="00143001">
        <w:rPr>
          <w:sz w:val="22"/>
          <w:szCs w:val="22"/>
          <w:highlight w:val="yellow"/>
        </w:rPr>
        <w:t xml:space="preserve">: </w:t>
      </w:r>
      <w:commentRangeStart w:id="37"/>
      <w:r w:rsidR="00AF329E">
        <w:rPr>
          <w:sz w:val="22"/>
          <w:szCs w:val="22"/>
          <w:highlight w:val="yellow"/>
        </w:rPr>
        <w:t xml:space="preserve">The V^2 concept is unique in her own right. As such we do not foresee direct competition from companies offering a similar end-to-end smart event safety and security solution. Having said that, we expect competition from three sectors: (1) </w:t>
      </w:r>
      <w:r w:rsidR="00AF329E" w:rsidRPr="00566ACD">
        <w:rPr>
          <w:b/>
          <w:sz w:val="22"/>
          <w:szCs w:val="22"/>
          <w:highlight w:val="yellow"/>
        </w:rPr>
        <w:t xml:space="preserve">the </w:t>
      </w:r>
      <w:r w:rsidR="00566ACD" w:rsidRPr="00566ACD">
        <w:rPr>
          <w:b/>
          <w:sz w:val="22"/>
          <w:szCs w:val="22"/>
          <w:highlight w:val="yellow"/>
        </w:rPr>
        <w:t xml:space="preserve">private </w:t>
      </w:r>
      <w:r w:rsidR="00AF329E" w:rsidRPr="00566ACD">
        <w:rPr>
          <w:b/>
          <w:sz w:val="22"/>
          <w:szCs w:val="22"/>
          <w:highlight w:val="yellow"/>
        </w:rPr>
        <w:t>security sector</w:t>
      </w:r>
      <w:r w:rsidR="00AF329E">
        <w:rPr>
          <w:sz w:val="22"/>
          <w:szCs w:val="22"/>
          <w:highlight w:val="yellow"/>
        </w:rPr>
        <w:t xml:space="preserve"> that may offer </w:t>
      </w:r>
      <w:r w:rsidR="00566ACD">
        <w:rPr>
          <w:sz w:val="22"/>
          <w:szCs w:val="22"/>
          <w:highlight w:val="yellow"/>
        </w:rPr>
        <w:t xml:space="preserve">partial solutions (e.g., CCTV image processing and alerting); (2) </w:t>
      </w:r>
      <w:r w:rsidR="00566ACD" w:rsidRPr="00566ACD">
        <w:rPr>
          <w:b/>
          <w:sz w:val="22"/>
          <w:szCs w:val="22"/>
          <w:highlight w:val="yellow"/>
        </w:rPr>
        <w:t xml:space="preserve">technology </w:t>
      </w:r>
      <w:r w:rsidR="00566ACD">
        <w:rPr>
          <w:b/>
          <w:sz w:val="22"/>
          <w:szCs w:val="22"/>
          <w:highlight w:val="yellow"/>
        </w:rPr>
        <w:t>vendors</w:t>
      </w:r>
      <w:r w:rsidR="00566ACD">
        <w:rPr>
          <w:sz w:val="22"/>
          <w:szCs w:val="22"/>
          <w:highlight w:val="yellow"/>
        </w:rPr>
        <w:t xml:space="preserve"> that are typically US based, such as Google and Amazon, offering </w:t>
      </w:r>
      <w:r w:rsidR="00566ACD">
        <w:rPr>
          <w:sz w:val="22"/>
          <w:szCs w:val="22"/>
          <w:highlight w:val="yellow"/>
        </w:rPr>
        <w:lastRenderedPageBreak/>
        <w:t xml:space="preserve">deep learning tech for object/person recognition; (3) </w:t>
      </w:r>
      <w:r w:rsidR="00566ACD" w:rsidRPr="00566ACD">
        <w:rPr>
          <w:b/>
          <w:sz w:val="22"/>
          <w:szCs w:val="22"/>
          <w:highlight w:val="yellow"/>
        </w:rPr>
        <w:t>internationally operating event companies</w:t>
      </w:r>
      <w:r w:rsidR="00566ACD">
        <w:rPr>
          <w:sz w:val="22"/>
          <w:szCs w:val="22"/>
          <w:highlight w:val="yellow"/>
        </w:rPr>
        <w:t xml:space="preserve"> such as </w:t>
      </w:r>
      <w:proofErr w:type="spellStart"/>
      <w:r w:rsidR="00566ACD">
        <w:rPr>
          <w:sz w:val="22"/>
          <w:szCs w:val="22"/>
          <w:highlight w:val="yellow"/>
        </w:rPr>
        <w:t>LiveNation</w:t>
      </w:r>
      <w:proofErr w:type="spellEnd"/>
      <w:r w:rsidR="00566ACD">
        <w:rPr>
          <w:sz w:val="22"/>
          <w:szCs w:val="22"/>
          <w:highlight w:val="yellow"/>
        </w:rPr>
        <w:t xml:space="preserve"> that are capable of extending their current IT support in terms of ticketing systems for the purpose of security (e.g., tracking and profiling of festival goers). It is the unequivocal goal of the V^2 project proposed herein to conduct an in-depth market survey and review, through literature study, interviews, and brainstorm meetings.</w:t>
      </w:r>
      <w:commentRangeEnd w:id="37"/>
      <w:r w:rsidR="00594B87">
        <w:rPr>
          <w:rStyle w:val="CommentReference"/>
        </w:rPr>
        <w:commentReference w:id="37"/>
      </w:r>
    </w:p>
    <w:p w14:paraId="1E9A4697" w14:textId="77777777" w:rsidR="009E1CD1" w:rsidRDefault="009E1CD1" w:rsidP="007C481F">
      <w:pPr>
        <w:jc w:val="both"/>
        <w:rPr>
          <w:sz w:val="22"/>
          <w:szCs w:val="22"/>
        </w:rPr>
      </w:pPr>
    </w:p>
    <w:p w14:paraId="13E5BC0D" w14:textId="30C92C8D" w:rsidR="00FB75DE" w:rsidRPr="00FB75DE" w:rsidRDefault="00D70691" w:rsidP="00FB75DE">
      <w:pPr>
        <w:jc w:val="both"/>
        <w:rPr>
          <w:sz w:val="22"/>
          <w:szCs w:val="22"/>
        </w:rPr>
      </w:pPr>
      <w:r w:rsidRPr="00D70691">
        <w:rPr>
          <w:b/>
          <w:sz w:val="22"/>
          <w:szCs w:val="22"/>
        </w:rPr>
        <w:t>Market size</w:t>
      </w:r>
      <w:r>
        <w:rPr>
          <w:sz w:val="22"/>
          <w:szCs w:val="22"/>
        </w:rPr>
        <w:t xml:space="preserve">: the EU market size for festivals </w:t>
      </w:r>
      <w:r w:rsidR="00F11465">
        <w:rPr>
          <w:sz w:val="22"/>
          <w:szCs w:val="22"/>
        </w:rPr>
        <w:t xml:space="preserve">alone </w:t>
      </w:r>
      <w:r>
        <w:rPr>
          <w:sz w:val="22"/>
          <w:szCs w:val="22"/>
        </w:rPr>
        <w:t xml:space="preserve">is </w:t>
      </w:r>
      <w:r w:rsidR="00F11465">
        <w:rPr>
          <w:sz w:val="22"/>
          <w:szCs w:val="22"/>
        </w:rPr>
        <w:t xml:space="preserve">already </w:t>
      </w:r>
      <w:r>
        <w:rPr>
          <w:sz w:val="22"/>
          <w:szCs w:val="22"/>
        </w:rPr>
        <w:t>estimated</w:t>
      </w:r>
      <w:r w:rsidR="009E1CD1">
        <w:rPr>
          <w:rStyle w:val="FootnoteReference"/>
          <w:sz w:val="22"/>
          <w:szCs w:val="22"/>
        </w:rPr>
        <w:footnoteReference w:id="16"/>
      </w:r>
      <w:r w:rsidR="009E1CD1">
        <w:rPr>
          <w:sz w:val="22"/>
          <w:szCs w:val="22"/>
        </w:rPr>
        <w:t xml:space="preserve"> 2,3 billion euro’s, and is forecasted to grow to 4.1 billion euro’s in 2020. </w:t>
      </w:r>
      <w:r w:rsidR="008341CF">
        <w:rPr>
          <w:sz w:val="22"/>
          <w:szCs w:val="22"/>
        </w:rPr>
        <w:t xml:space="preserve">With respect to security, music festivals typically spend 3%-5% of their budget on security. For example, </w:t>
      </w:r>
      <w:r w:rsidR="008341CF" w:rsidRPr="008341CF">
        <w:rPr>
          <w:sz w:val="22"/>
          <w:szCs w:val="22"/>
        </w:rPr>
        <w:t xml:space="preserve">CNV’s </w:t>
      </w:r>
      <w:hyperlink r:id="rId13" w:tgtFrame="_blank" w:history="1">
        <w:r w:rsidR="008341CF" w:rsidRPr="008341CF">
          <w:rPr>
            <w:rStyle w:val="Hyperlink"/>
            <w:i/>
            <w:iCs/>
            <w:sz w:val="22"/>
            <w:szCs w:val="22"/>
          </w:rPr>
          <w:t xml:space="preserve">Festivals of Contemporary Music </w:t>
        </w:r>
      </w:hyperlink>
      <w:r w:rsidR="008341CF" w:rsidRPr="008341CF">
        <w:rPr>
          <w:sz w:val="22"/>
          <w:szCs w:val="22"/>
        </w:rPr>
        <w:t>report</w:t>
      </w:r>
      <w:r w:rsidR="008341CF">
        <w:rPr>
          <w:rStyle w:val="FootnoteReference"/>
          <w:sz w:val="22"/>
          <w:szCs w:val="22"/>
        </w:rPr>
        <w:footnoteReference w:id="17"/>
      </w:r>
      <w:r w:rsidR="008341CF">
        <w:rPr>
          <w:sz w:val="22"/>
          <w:szCs w:val="22"/>
        </w:rPr>
        <w:t xml:space="preserve"> </w:t>
      </w:r>
      <w:r w:rsidR="008341CF" w:rsidRPr="008341CF">
        <w:rPr>
          <w:sz w:val="22"/>
          <w:szCs w:val="22"/>
        </w:rPr>
        <w:t>found France’s festivals spent a combined €3.74 million on security– an average of €13,613 each per day, or €42,970 for the entire festival – with security, logistical and technical costs jumping 11%</w:t>
      </w:r>
      <w:r w:rsidR="008341CF">
        <w:rPr>
          <w:sz w:val="22"/>
          <w:szCs w:val="22"/>
        </w:rPr>
        <w:t xml:space="preserve"> due to terrorist threats and increased safety and security constraints</w:t>
      </w:r>
      <w:r w:rsidR="008341CF" w:rsidRPr="008341CF">
        <w:rPr>
          <w:sz w:val="22"/>
          <w:szCs w:val="22"/>
        </w:rPr>
        <w:t>.</w:t>
      </w:r>
      <w:r w:rsidR="00C1428F">
        <w:rPr>
          <w:sz w:val="22"/>
          <w:szCs w:val="22"/>
        </w:rPr>
        <w:t xml:space="preserve"> </w:t>
      </w:r>
      <w:r w:rsidR="008341CF">
        <w:rPr>
          <w:sz w:val="22"/>
          <w:szCs w:val="22"/>
        </w:rPr>
        <w:t>The great</w:t>
      </w:r>
      <w:r w:rsidR="002E7EA9">
        <w:rPr>
          <w:sz w:val="22"/>
          <w:szCs w:val="22"/>
        </w:rPr>
        <w:t>er</w:t>
      </w:r>
      <w:r w:rsidR="008341CF">
        <w:rPr>
          <w:sz w:val="22"/>
          <w:szCs w:val="22"/>
        </w:rPr>
        <w:t xml:space="preserve"> the audience, </w:t>
      </w:r>
      <w:r w:rsidR="008341CF" w:rsidRPr="008341CF">
        <w:rPr>
          <w:sz w:val="22"/>
          <w:szCs w:val="22"/>
        </w:rPr>
        <w:t xml:space="preserve">the greater those costs </w:t>
      </w:r>
      <w:r w:rsidR="00A328A0">
        <w:rPr>
          <w:sz w:val="22"/>
          <w:szCs w:val="22"/>
        </w:rPr>
        <w:t>involved</w:t>
      </w:r>
      <w:r w:rsidR="008341CF" w:rsidRPr="008341CF">
        <w:rPr>
          <w:sz w:val="22"/>
          <w:szCs w:val="22"/>
        </w:rPr>
        <w:t xml:space="preserve">. “At the </w:t>
      </w:r>
      <w:hyperlink r:id="rId14" w:history="1">
        <w:r w:rsidR="008341CF" w:rsidRPr="008341CF">
          <w:rPr>
            <w:rStyle w:val="Hyperlink"/>
            <w:sz w:val="22"/>
            <w:szCs w:val="22"/>
          </w:rPr>
          <w:t>Isle of Wight festival</w:t>
        </w:r>
      </w:hyperlink>
      <w:r w:rsidR="00A328A0">
        <w:rPr>
          <w:rStyle w:val="FootnoteReference"/>
          <w:sz w:val="22"/>
          <w:szCs w:val="22"/>
        </w:rPr>
        <w:footnoteReference w:id="18"/>
      </w:r>
      <w:r w:rsidR="008341CF" w:rsidRPr="008341CF">
        <w:rPr>
          <w:sz w:val="22"/>
          <w:szCs w:val="22"/>
        </w:rPr>
        <w:t xml:space="preserve">, between security and police, </w:t>
      </w:r>
      <w:proofErr w:type="gramStart"/>
      <w:r w:rsidR="008341CF" w:rsidRPr="008341CF">
        <w:rPr>
          <w:sz w:val="22"/>
          <w:szCs w:val="22"/>
        </w:rPr>
        <w:t>it</w:t>
      </w:r>
      <w:proofErr w:type="gramEnd"/>
      <w:r w:rsidR="008341CF" w:rsidRPr="008341CF">
        <w:rPr>
          <w:sz w:val="22"/>
          <w:szCs w:val="22"/>
        </w:rPr>
        <w:t xml:space="preserve"> costs £1m,” says John Giddings, the event’s head.</w:t>
      </w:r>
      <w:r w:rsidR="00FB75DE">
        <w:rPr>
          <w:sz w:val="22"/>
          <w:szCs w:val="22"/>
        </w:rPr>
        <w:t xml:space="preserve"> Another example is the Download festival </w:t>
      </w:r>
      <w:r w:rsidR="00B06E76">
        <w:rPr>
          <w:sz w:val="22"/>
          <w:szCs w:val="22"/>
        </w:rPr>
        <w:t xml:space="preserve">that </w:t>
      </w:r>
      <w:r w:rsidR="00FB75DE" w:rsidRPr="00FB75DE">
        <w:rPr>
          <w:sz w:val="22"/>
          <w:szCs w:val="22"/>
        </w:rPr>
        <w:t>employs 8,643 people each year – that’s 2,097 back of house staff, 4,223 front of house staff, 1,800 security guards and 520 medics</w:t>
      </w:r>
      <w:r w:rsidR="00FB75DE">
        <w:rPr>
          <w:sz w:val="22"/>
          <w:szCs w:val="22"/>
        </w:rPr>
        <w:t xml:space="preserve">, </w:t>
      </w:r>
      <w:r w:rsidR="00B06E76">
        <w:rPr>
          <w:sz w:val="22"/>
          <w:szCs w:val="22"/>
        </w:rPr>
        <w:t>to accommodate</w:t>
      </w:r>
      <w:r w:rsidR="00FB75DE">
        <w:rPr>
          <w:sz w:val="22"/>
          <w:szCs w:val="22"/>
        </w:rPr>
        <w:t>120k festival goers over three days</w:t>
      </w:r>
      <w:r w:rsidR="00FB75DE">
        <w:rPr>
          <w:rStyle w:val="FootnoteReference"/>
          <w:sz w:val="22"/>
          <w:szCs w:val="22"/>
        </w:rPr>
        <w:footnoteReference w:id="19"/>
      </w:r>
      <w:r w:rsidR="00FB75DE">
        <w:rPr>
          <w:sz w:val="22"/>
          <w:szCs w:val="22"/>
        </w:rPr>
        <w:t>.</w:t>
      </w:r>
      <w:r w:rsidR="00662434">
        <w:rPr>
          <w:sz w:val="22"/>
          <w:szCs w:val="22"/>
        </w:rPr>
        <w:t xml:space="preserve"> </w:t>
      </w:r>
      <w:proofErr w:type="spellStart"/>
      <w:r w:rsidR="00232EB0" w:rsidRPr="00232EB0">
        <w:rPr>
          <w:sz w:val="22"/>
          <w:szCs w:val="22"/>
          <w:highlight w:val="magenta"/>
        </w:rPr>
        <w:t>Paaspop</w:t>
      </w:r>
      <w:proofErr w:type="spellEnd"/>
      <w:r w:rsidR="00232EB0" w:rsidRPr="00232EB0">
        <w:rPr>
          <w:sz w:val="22"/>
          <w:szCs w:val="22"/>
          <w:highlight w:val="magenta"/>
        </w:rPr>
        <w:t xml:space="preserve"> and other examples?? Numbers???</w:t>
      </w:r>
      <w:r w:rsidR="00232EB0">
        <w:rPr>
          <w:sz w:val="22"/>
          <w:szCs w:val="22"/>
        </w:rPr>
        <w:t xml:space="preserve"> </w:t>
      </w:r>
      <w:r w:rsidR="00662434">
        <w:rPr>
          <w:sz w:val="22"/>
          <w:szCs w:val="22"/>
        </w:rPr>
        <w:t xml:space="preserve">The above shows that the market size of security and safety for </w:t>
      </w:r>
      <w:r w:rsidR="00662434" w:rsidRPr="00662434">
        <w:rPr>
          <w:b/>
          <w:sz w:val="22"/>
          <w:szCs w:val="22"/>
        </w:rPr>
        <w:t>smart event</w:t>
      </w:r>
      <w:r w:rsidR="00662434">
        <w:rPr>
          <w:b/>
          <w:sz w:val="22"/>
          <w:szCs w:val="22"/>
        </w:rPr>
        <w:t>/festival</w:t>
      </w:r>
      <w:r w:rsidR="00662434" w:rsidRPr="00662434">
        <w:rPr>
          <w:b/>
          <w:sz w:val="22"/>
          <w:szCs w:val="22"/>
        </w:rPr>
        <w:t xml:space="preserve"> organizations</w:t>
      </w:r>
      <w:r w:rsidR="00662434">
        <w:rPr>
          <w:sz w:val="22"/>
          <w:szCs w:val="22"/>
        </w:rPr>
        <w:t xml:space="preserve"> is large and growing quickly.</w:t>
      </w:r>
    </w:p>
    <w:p w14:paraId="7E9AD5B4" w14:textId="62E0485B" w:rsidR="00226200" w:rsidRDefault="008341CF" w:rsidP="008341CF">
      <w:pPr>
        <w:jc w:val="both"/>
        <w:rPr>
          <w:sz w:val="22"/>
          <w:szCs w:val="22"/>
        </w:rPr>
      </w:pPr>
      <w:r w:rsidRPr="008341CF">
        <w:rPr>
          <w:sz w:val="22"/>
          <w:szCs w:val="22"/>
        </w:rPr>
        <w:t xml:space="preserve"> </w:t>
      </w:r>
      <w:r w:rsidR="00F63870" w:rsidRPr="00F63870">
        <w:rPr>
          <w:sz w:val="22"/>
          <w:szCs w:val="22"/>
          <w:highlight w:val="yellow"/>
        </w:rPr>
        <w:t>ADD</w:t>
      </w:r>
    </w:p>
    <w:p w14:paraId="6CD078B4" w14:textId="26155BA0" w:rsidR="00226200" w:rsidRPr="00226200" w:rsidRDefault="00226200" w:rsidP="00226200">
      <w:pPr>
        <w:jc w:val="both"/>
        <w:rPr>
          <w:sz w:val="22"/>
          <w:szCs w:val="22"/>
        </w:rPr>
      </w:pPr>
      <w:r>
        <w:rPr>
          <w:sz w:val="22"/>
          <w:szCs w:val="22"/>
        </w:rPr>
        <w:t xml:space="preserve">Industry pundit EDC claims that in 2019: </w:t>
      </w:r>
      <w:r>
        <w:rPr>
          <w:rStyle w:val="FootnoteReference"/>
          <w:sz w:val="22"/>
          <w:szCs w:val="22"/>
        </w:rPr>
        <w:footnoteReference w:id="20"/>
      </w:r>
      <w:r>
        <w:rPr>
          <w:sz w:val="22"/>
          <w:szCs w:val="22"/>
        </w:rPr>
        <w:t xml:space="preserve"> “</w:t>
      </w:r>
      <w:r w:rsidRPr="00226200">
        <w:rPr>
          <w:sz w:val="22"/>
          <w:szCs w:val="22"/>
        </w:rPr>
        <w:t xml:space="preserve">security spending in Europe will come from services ($14.8 billion), followed by software ($8.6 billion) and hardware ($3.9 billion). Among services, the most significant by far will be managed security services ($5.8 billion) and integration services ($5.4 billion), highlighting the need for access to </w:t>
      </w:r>
      <w:r w:rsidRPr="00226200">
        <w:rPr>
          <w:b/>
          <w:sz w:val="22"/>
          <w:szCs w:val="22"/>
        </w:rPr>
        <w:t>customized and always-updated security services</w:t>
      </w:r>
      <w:r w:rsidR="00F63870">
        <w:rPr>
          <w:b/>
          <w:sz w:val="22"/>
          <w:szCs w:val="22"/>
        </w:rPr>
        <w:t xml:space="preserve"> </w:t>
      </w:r>
      <w:proofErr w:type="gramStart"/>
      <w:r w:rsidR="00F63870">
        <w:rPr>
          <w:sz w:val="22"/>
          <w:szCs w:val="22"/>
        </w:rPr>
        <w:t>…..</w:t>
      </w:r>
      <w:proofErr w:type="gramEnd"/>
      <w:r w:rsidRPr="00226200">
        <w:rPr>
          <w:sz w:val="22"/>
          <w:szCs w:val="22"/>
        </w:rPr>
        <w:t xml:space="preserve"> The other fastest-growing categories for 2019 will all come from software, namely </w:t>
      </w:r>
      <w:r w:rsidRPr="00226200">
        <w:rPr>
          <w:b/>
          <w:sz w:val="22"/>
          <w:szCs w:val="22"/>
        </w:rPr>
        <w:t>security analytics, intelligence, response, and orchestration software</w:t>
      </w:r>
      <w:r w:rsidRPr="00226200">
        <w:rPr>
          <w:sz w:val="22"/>
          <w:szCs w:val="22"/>
        </w:rPr>
        <w:t xml:space="preserve"> (security AIRO, with an 11.2% increase) and identity and digital trust software (9.8% increase)</w:t>
      </w:r>
      <w:r>
        <w:rPr>
          <w:sz w:val="22"/>
          <w:szCs w:val="22"/>
        </w:rPr>
        <w:t>”.</w:t>
      </w:r>
    </w:p>
    <w:p w14:paraId="27919093" w14:textId="0B8D33F4" w:rsidR="00D70691" w:rsidRPr="007C481F" w:rsidRDefault="00F63870" w:rsidP="007C481F">
      <w:pPr>
        <w:jc w:val="both"/>
        <w:rPr>
          <w:sz w:val="22"/>
          <w:szCs w:val="22"/>
        </w:rPr>
      </w:pPr>
      <w:r>
        <w:rPr>
          <w:sz w:val="22"/>
          <w:szCs w:val="22"/>
        </w:rPr>
        <w:t xml:space="preserve">The above shows that the </w:t>
      </w:r>
      <w:r w:rsidR="005C754D" w:rsidRPr="005C754D">
        <w:rPr>
          <w:b/>
          <w:sz w:val="22"/>
          <w:szCs w:val="22"/>
        </w:rPr>
        <w:t xml:space="preserve">technology and festival </w:t>
      </w:r>
      <w:r w:rsidRPr="005C754D">
        <w:rPr>
          <w:b/>
          <w:sz w:val="22"/>
          <w:szCs w:val="22"/>
        </w:rPr>
        <w:t>market</w:t>
      </w:r>
      <w:r>
        <w:rPr>
          <w:sz w:val="22"/>
          <w:szCs w:val="22"/>
        </w:rPr>
        <w:t xml:space="preserve"> potential of V2 is very high, however, at this time it is still impossible to give </w:t>
      </w:r>
      <w:proofErr w:type="gramStart"/>
      <w:r>
        <w:rPr>
          <w:sz w:val="22"/>
          <w:szCs w:val="22"/>
        </w:rPr>
        <w:t>a</w:t>
      </w:r>
      <w:proofErr w:type="gramEnd"/>
      <w:r>
        <w:rPr>
          <w:sz w:val="22"/>
          <w:szCs w:val="22"/>
        </w:rPr>
        <w:t xml:space="preserve"> underpinned estimate of the market size of V2. …. </w:t>
      </w:r>
      <w:r w:rsidRPr="00F63870">
        <w:rPr>
          <w:sz w:val="22"/>
          <w:szCs w:val="22"/>
          <w:highlight w:val="yellow"/>
        </w:rPr>
        <w:t>??? AD</w:t>
      </w:r>
      <w:r w:rsidR="008D6F6A">
        <w:rPr>
          <w:sz w:val="22"/>
          <w:szCs w:val="22"/>
          <w:highlight w:val="yellow"/>
        </w:rPr>
        <w:t>D</w:t>
      </w:r>
    </w:p>
    <w:p w14:paraId="1430ADF6" w14:textId="77777777" w:rsidR="007C481F" w:rsidRDefault="007C481F" w:rsidP="007C481F">
      <w:pPr>
        <w:jc w:val="both"/>
        <w:rPr>
          <w:b/>
          <w:sz w:val="22"/>
          <w:szCs w:val="22"/>
        </w:rPr>
      </w:pPr>
    </w:p>
    <w:p w14:paraId="25AFE248" w14:textId="1C407381" w:rsidR="007C481F" w:rsidRDefault="007C481F" w:rsidP="007C481F">
      <w:pPr>
        <w:jc w:val="both"/>
        <w:rPr>
          <w:b/>
          <w:sz w:val="22"/>
          <w:szCs w:val="22"/>
        </w:rPr>
      </w:pPr>
      <w:r>
        <w:rPr>
          <w:b/>
          <w:sz w:val="22"/>
          <w:szCs w:val="22"/>
        </w:rPr>
        <w:t>2.2 Business model</w:t>
      </w:r>
      <w:ins w:id="38" w:author="Microsoft Office User" w:date="2019-08-20T11:07:00Z">
        <w:r w:rsidR="00594B87">
          <w:rPr>
            <w:b/>
            <w:sz w:val="22"/>
            <w:szCs w:val="22"/>
          </w:rPr>
          <w:t xml:space="preserve"> baseline</w:t>
        </w:r>
      </w:ins>
    </w:p>
    <w:p w14:paraId="5D2BB6F5" w14:textId="7116C77E" w:rsidR="003D0857" w:rsidRDefault="003D0857" w:rsidP="007C481F">
      <w:pPr>
        <w:jc w:val="both"/>
        <w:rPr>
          <w:b/>
          <w:sz w:val="22"/>
          <w:szCs w:val="22"/>
        </w:rPr>
      </w:pPr>
      <w:commentRangeStart w:id="39"/>
    </w:p>
    <w:p w14:paraId="5A683A73" w14:textId="154C921A" w:rsidR="00F8447B" w:rsidRDefault="003D0857" w:rsidP="00F8447B">
      <w:pPr>
        <w:jc w:val="both"/>
        <w:rPr>
          <w:sz w:val="22"/>
          <w:szCs w:val="22"/>
        </w:rPr>
      </w:pPr>
      <w:r>
        <w:rPr>
          <w:b/>
          <w:sz w:val="22"/>
          <w:szCs w:val="22"/>
        </w:rPr>
        <w:t xml:space="preserve">Value Chain. </w:t>
      </w:r>
      <w:r>
        <w:rPr>
          <w:sz w:val="22"/>
          <w:szCs w:val="22"/>
        </w:rPr>
        <w:t>The V2 will rely on several, to-be-selected, technology providers to further shape and advance the V2 framework.</w:t>
      </w:r>
      <w:r w:rsidR="00F8447B">
        <w:rPr>
          <w:sz w:val="22"/>
          <w:szCs w:val="22"/>
        </w:rPr>
        <w:t xml:space="preserve"> As a consortium, we already have developed a network of several interested technology providers</w:t>
      </w:r>
      <w:r w:rsidR="004B26CF">
        <w:rPr>
          <w:sz w:val="22"/>
          <w:szCs w:val="22"/>
        </w:rPr>
        <w:t>/suppliers</w:t>
      </w:r>
      <w:r w:rsidR="00F8447B">
        <w:rPr>
          <w:sz w:val="22"/>
          <w:szCs w:val="22"/>
        </w:rPr>
        <w:t xml:space="preserve">, such as the Germany-based company CONDOR that offers drone surveillance systems. In addition, we are in close contact with the EU </w:t>
      </w:r>
      <w:r w:rsidR="00F8447B" w:rsidRPr="00F8447B">
        <w:rPr>
          <w:b/>
          <w:sz w:val="22"/>
          <w:szCs w:val="22"/>
        </w:rPr>
        <w:t>ENLETS</w:t>
      </w:r>
      <w:r w:rsidR="00F8447B">
        <w:rPr>
          <w:sz w:val="22"/>
          <w:szCs w:val="22"/>
        </w:rPr>
        <w:t xml:space="preserve"> consortium</w:t>
      </w:r>
      <w:r w:rsidR="00F8447B">
        <w:rPr>
          <w:rStyle w:val="FootnoteReference"/>
          <w:sz w:val="22"/>
          <w:szCs w:val="22"/>
        </w:rPr>
        <w:footnoteReference w:id="21"/>
      </w:r>
      <w:r w:rsidR="00F8447B">
        <w:rPr>
          <w:sz w:val="22"/>
          <w:szCs w:val="22"/>
        </w:rPr>
        <w:t xml:space="preserve"> that is the </w:t>
      </w:r>
      <w:r w:rsidR="00F8447B" w:rsidRPr="00F8447B">
        <w:rPr>
          <w:sz w:val="22"/>
          <w:szCs w:val="22"/>
        </w:rPr>
        <w:t>leading network on technology within the European Union</w:t>
      </w:r>
      <w:r w:rsidR="00F8447B">
        <w:rPr>
          <w:sz w:val="22"/>
          <w:szCs w:val="22"/>
        </w:rPr>
        <w:t xml:space="preserve">, boasting </w:t>
      </w:r>
      <w:r w:rsidR="004B26CF" w:rsidRPr="00F8447B">
        <w:rPr>
          <w:sz w:val="22"/>
          <w:szCs w:val="22"/>
        </w:rPr>
        <w:t>27-member</w:t>
      </w:r>
      <w:r w:rsidR="00F8447B" w:rsidRPr="00F8447B">
        <w:rPr>
          <w:sz w:val="22"/>
          <w:szCs w:val="22"/>
        </w:rPr>
        <w:t xml:space="preserve"> states joined in ENLETS</w:t>
      </w:r>
      <w:r w:rsidR="00F8447B">
        <w:rPr>
          <w:sz w:val="22"/>
          <w:szCs w:val="22"/>
        </w:rPr>
        <w:t xml:space="preserve">, aiming at </w:t>
      </w:r>
      <w:r w:rsidR="00F8447B" w:rsidRPr="00F8447B">
        <w:rPr>
          <w:sz w:val="22"/>
          <w:szCs w:val="22"/>
        </w:rPr>
        <w:t>mak</w:t>
      </w:r>
      <w:r w:rsidR="00F8447B">
        <w:rPr>
          <w:sz w:val="22"/>
          <w:szCs w:val="22"/>
        </w:rPr>
        <w:t>ing</w:t>
      </w:r>
      <w:r w:rsidR="00F8447B" w:rsidRPr="00F8447B">
        <w:rPr>
          <w:sz w:val="22"/>
          <w:szCs w:val="22"/>
        </w:rPr>
        <w:t xml:space="preserve"> a </w:t>
      </w:r>
      <w:r w:rsidR="008F0E4D">
        <w:rPr>
          <w:sz w:val="22"/>
          <w:szCs w:val="22"/>
        </w:rPr>
        <w:t xml:space="preserve">radical </w:t>
      </w:r>
      <w:r w:rsidR="00F8447B" w:rsidRPr="00F8447B">
        <w:rPr>
          <w:sz w:val="22"/>
          <w:szCs w:val="22"/>
        </w:rPr>
        <w:t>difference in the approach of technology used by Law Enforcement Agencies in Europe</w:t>
      </w:r>
      <w:r w:rsidR="00F8447B">
        <w:rPr>
          <w:sz w:val="22"/>
          <w:szCs w:val="22"/>
        </w:rPr>
        <w:t xml:space="preserve"> at large. </w:t>
      </w:r>
    </w:p>
    <w:p w14:paraId="169A8E57" w14:textId="425366F0" w:rsidR="00FE0A3F" w:rsidRDefault="00FE0A3F" w:rsidP="00F8447B">
      <w:pPr>
        <w:jc w:val="both"/>
        <w:rPr>
          <w:sz w:val="22"/>
          <w:szCs w:val="22"/>
        </w:rPr>
      </w:pPr>
    </w:p>
    <w:p w14:paraId="14A0DC08" w14:textId="6C9A3EBD" w:rsidR="00FE0A3F" w:rsidRDefault="00FE0A3F" w:rsidP="00F8447B">
      <w:pPr>
        <w:jc w:val="both"/>
        <w:rPr>
          <w:sz w:val="22"/>
          <w:szCs w:val="22"/>
        </w:rPr>
      </w:pPr>
      <w:r w:rsidRPr="00FE0A3F">
        <w:rPr>
          <w:b/>
          <w:sz w:val="22"/>
          <w:szCs w:val="22"/>
        </w:rPr>
        <w:t>Revenue Model</w:t>
      </w:r>
      <w:r>
        <w:rPr>
          <w:sz w:val="22"/>
          <w:szCs w:val="22"/>
        </w:rPr>
        <w:t>. Since one of the key goals of the V2 project is to advance the business model, the revenue model is still under scrutiny. Several revenue models will be considered including, but not restricted to, leasing models for the V2 infrastructure, subscription models, a software licensing model, etc.</w:t>
      </w:r>
    </w:p>
    <w:p w14:paraId="7465DC62" w14:textId="02C48208" w:rsidR="00361E02" w:rsidRDefault="00361E02" w:rsidP="00F8447B">
      <w:pPr>
        <w:jc w:val="both"/>
        <w:rPr>
          <w:sz w:val="22"/>
          <w:szCs w:val="22"/>
        </w:rPr>
      </w:pPr>
    </w:p>
    <w:p w14:paraId="558068F2" w14:textId="6E572CE7" w:rsidR="006E722B" w:rsidRPr="006E722B" w:rsidRDefault="00361E02" w:rsidP="006E722B">
      <w:pPr>
        <w:jc w:val="both"/>
        <w:rPr>
          <w:sz w:val="22"/>
          <w:szCs w:val="22"/>
        </w:rPr>
      </w:pPr>
      <w:r w:rsidRPr="00361E02">
        <w:rPr>
          <w:b/>
          <w:sz w:val="22"/>
          <w:szCs w:val="22"/>
        </w:rPr>
        <w:t>Scalability</w:t>
      </w:r>
      <w:r>
        <w:rPr>
          <w:sz w:val="22"/>
          <w:szCs w:val="22"/>
        </w:rPr>
        <w:t xml:space="preserve">. </w:t>
      </w:r>
      <w:r w:rsidR="00EE4969">
        <w:rPr>
          <w:sz w:val="22"/>
          <w:szCs w:val="22"/>
        </w:rPr>
        <w:t>We foresee that V</w:t>
      </w:r>
      <w:r w:rsidR="006E722B">
        <w:rPr>
          <w:sz w:val="22"/>
          <w:szCs w:val="22"/>
        </w:rPr>
        <w:t xml:space="preserve">^2 will have to </w:t>
      </w:r>
      <w:r w:rsidR="00EE4969" w:rsidRPr="00EE4969">
        <w:rPr>
          <w:sz w:val="22"/>
          <w:szCs w:val="22"/>
        </w:rPr>
        <w:t>transition from a nascent startup to an organization capable of sustained and profitable growth</w:t>
      </w:r>
      <w:r w:rsidR="006E722B">
        <w:rPr>
          <w:sz w:val="22"/>
          <w:szCs w:val="22"/>
        </w:rPr>
        <w:t xml:space="preserve">, adopting the </w:t>
      </w:r>
      <w:r w:rsidR="006E722B" w:rsidRPr="0021118C">
        <w:rPr>
          <w:b/>
          <w:sz w:val="22"/>
          <w:szCs w:val="22"/>
        </w:rPr>
        <w:t>lean startup approach</w:t>
      </w:r>
      <w:r w:rsidR="006E722B">
        <w:rPr>
          <w:sz w:val="22"/>
          <w:szCs w:val="22"/>
        </w:rPr>
        <w:t>. Indeed, i</w:t>
      </w:r>
      <w:r>
        <w:rPr>
          <w:sz w:val="22"/>
          <w:szCs w:val="22"/>
        </w:rPr>
        <w:t xml:space="preserve">t lies in the </w:t>
      </w:r>
      <w:r w:rsidR="004B26CF">
        <w:rPr>
          <w:sz w:val="22"/>
          <w:szCs w:val="22"/>
        </w:rPr>
        <w:t xml:space="preserve">ambition of V^2 to </w:t>
      </w:r>
      <w:r w:rsidR="009822AF">
        <w:rPr>
          <w:sz w:val="22"/>
          <w:szCs w:val="22"/>
        </w:rPr>
        <w:t xml:space="preserve">offer her products and services to smart events, e.g., music festivals, at large. This is not unusual due to the EU-character of such events, and </w:t>
      </w:r>
      <w:r w:rsidR="00EE4969">
        <w:rPr>
          <w:sz w:val="22"/>
          <w:szCs w:val="22"/>
        </w:rPr>
        <w:t>with a strong</w:t>
      </w:r>
      <w:r w:rsidR="009822AF">
        <w:rPr>
          <w:sz w:val="22"/>
          <w:szCs w:val="22"/>
        </w:rPr>
        <w:t xml:space="preserve"> EU-</w:t>
      </w:r>
      <w:r w:rsidR="00EE4969">
        <w:rPr>
          <w:sz w:val="22"/>
          <w:szCs w:val="22"/>
        </w:rPr>
        <w:t>signature</w:t>
      </w:r>
      <w:r w:rsidR="009822AF">
        <w:rPr>
          <w:sz w:val="22"/>
          <w:szCs w:val="22"/>
        </w:rPr>
        <w:t xml:space="preserve"> of </w:t>
      </w:r>
      <w:r w:rsidR="00EE4969">
        <w:rPr>
          <w:sz w:val="22"/>
          <w:szCs w:val="22"/>
        </w:rPr>
        <w:t xml:space="preserve">“franchise” event organizers </w:t>
      </w:r>
      <w:r w:rsidR="009822AF">
        <w:rPr>
          <w:sz w:val="22"/>
          <w:szCs w:val="22"/>
        </w:rPr>
        <w:t xml:space="preserve">such as </w:t>
      </w:r>
      <w:r w:rsidR="00EE4969">
        <w:rPr>
          <w:sz w:val="22"/>
          <w:szCs w:val="22"/>
        </w:rPr>
        <w:t xml:space="preserve">Mojo, </w:t>
      </w:r>
      <w:proofErr w:type="spellStart"/>
      <w:r w:rsidR="00EE4969">
        <w:rPr>
          <w:sz w:val="22"/>
          <w:szCs w:val="22"/>
        </w:rPr>
        <w:t>LiveNation</w:t>
      </w:r>
      <w:proofErr w:type="spellEnd"/>
      <w:r w:rsidR="00EE4969">
        <w:rPr>
          <w:sz w:val="22"/>
          <w:szCs w:val="22"/>
        </w:rPr>
        <w:t xml:space="preserve"> </w:t>
      </w:r>
      <w:r w:rsidR="00D3164E">
        <w:rPr>
          <w:sz w:val="22"/>
          <w:szCs w:val="22"/>
        </w:rPr>
        <w:t xml:space="preserve">and AEG, </w:t>
      </w:r>
      <w:r w:rsidR="00EE4969">
        <w:rPr>
          <w:sz w:val="22"/>
          <w:szCs w:val="22"/>
        </w:rPr>
        <w:t xml:space="preserve">and </w:t>
      </w:r>
      <w:r w:rsidR="00D3164E">
        <w:rPr>
          <w:sz w:val="22"/>
          <w:szCs w:val="22"/>
        </w:rPr>
        <w:t>security companies such as The Security Company</w:t>
      </w:r>
      <w:r w:rsidR="00EE4969">
        <w:rPr>
          <w:sz w:val="22"/>
          <w:szCs w:val="22"/>
        </w:rPr>
        <w:t xml:space="preserve">. </w:t>
      </w:r>
      <w:r w:rsidR="006E722B">
        <w:rPr>
          <w:sz w:val="22"/>
          <w:szCs w:val="22"/>
        </w:rPr>
        <w:t>However,</w:t>
      </w:r>
      <w:r w:rsidR="006E722B" w:rsidRPr="006E722B">
        <w:rPr>
          <w:sz w:val="22"/>
          <w:szCs w:val="22"/>
        </w:rPr>
        <w:t xml:space="preserve"> </w:t>
      </w:r>
      <w:r w:rsidR="00D3164E">
        <w:rPr>
          <w:sz w:val="22"/>
          <w:szCs w:val="22"/>
        </w:rPr>
        <w:t>we firmly believe</w:t>
      </w:r>
      <w:r w:rsidR="006E722B" w:rsidRPr="006E722B">
        <w:rPr>
          <w:sz w:val="22"/>
          <w:szCs w:val="22"/>
        </w:rPr>
        <w:t xml:space="preserve"> is undeniably important to get the </w:t>
      </w:r>
      <w:r w:rsidR="006E722B" w:rsidRPr="00D3164E">
        <w:rPr>
          <w:b/>
          <w:sz w:val="22"/>
          <w:szCs w:val="22"/>
        </w:rPr>
        <w:t xml:space="preserve">business concept </w:t>
      </w:r>
      <w:r w:rsidR="006E722B" w:rsidRPr="006E722B">
        <w:rPr>
          <w:sz w:val="22"/>
          <w:szCs w:val="22"/>
        </w:rPr>
        <w:t>right in the beginning,</w:t>
      </w:r>
      <w:r w:rsidR="006E722B">
        <w:rPr>
          <w:sz w:val="22"/>
          <w:szCs w:val="22"/>
        </w:rPr>
        <w:t xml:space="preserve"> hence this will be the focal point during the first nascent phase of V^2.</w:t>
      </w:r>
      <w:r w:rsidR="00D3164E">
        <w:rPr>
          <w:sz w:val="22"/>
          <w:szCs w:val="22"/>
        </w:rPr>
        <w:t xml:space="preserve"> JADS is closely connect to </w:t>
      </w:r>
      <w:proofErr w:type="spellStart"/>
      <w:r w:rsidR="00D3164E">
        <w:rPr>
          <w:sz w:val="22"/>
          <w:szCs w:val="22"/>
        </w:rPr>
        <w:t>Rockstart</w:t>
      </w:r>
      <w:proofErr w:type="spellEnd"/>
      <w:r w:rsidR="00D3164E">
        <w:rPr>
          <w:rStyle w:val="FootnoteReference"/>
          <w:sz w:val="22"/>
          <w:szCs w:val="22"/>
        </w:rPr>
        <w:footnoteReference w:id="22"/>
      </w:r>
      <w:r w:rsidR="00D3164E">
        <w:rPr>
          <w:sz w:val="22"/>
          <w:szCs w:val="22"/>
        </w:rPr>
        <w:t xml:space="preserve"> who may be involved in scaling up once J^2 has been launched successfully.</w:t>
      </w:r>
      <w:commentRangeEnd w:id="39"/>
      <w:r w:rsidR="00594B87">
        <w:rPr>
          <w:rStyle w:val="CommentReference"/>
        </w:rPr>
        <w:commentReference w:id="39"/>
      </w:r>
    </w:p>
    <w:p w14:paraId="373EEE31" w14:textId="5F04C82E" w:rsidR="007C481F" w:rsidRDefault="007C481F" w:rsidP="007C481F">
      <w:pPr>
        <w:jc w:val="both"/>
        <w:rPr>
          <w:b/>
          <w:sz w:val="22"/>
          <w:szCs w:val="22"/>
        </w:rPr>
      </w:pPr>
    </w:p>
    <w:p w14:paraId="1DA4F90C" w14:textId="77777777" w:rsidR="007C481F" w:rsidRDefault="007C481F" w:rsidP="007C481F">
      <w:pPr>
        <w:jc w:val="both"/>
        <w:rPr>
          <w:b/>
          <w:sz w:val="22"/>
          <w:szCs w:val="22"/>
        </w:rPr>
      </w:pPr>
    </w:p>
    <w:p w14:paraId="29513F03" w14:textId="77777777" w:rsidR="003002FB" w:rsidRDefault="007C481F" w:rsidP="007C481F">
      <w:pPr>
        <w:jc w:val="both"/>
        <w:rPr>
          <w:b/>
          <w:sz w:val="22"/>
          <w:szCs w:val="22"/>
        </w:rPr>
      </w:pPr>
      <w:r>
        <w:rPr>
          <w:b/>
          <w:sz w:val="22"/>
          <w:szCs w:val="22"/>
        </w:rPr>
        <w:t>2.3 Financing</w:t>
      </w:r>
      <w:r w:rsidR="00DD1348">
        <w:rPr>
          <w:b/>
          <w:sz w:val="22"/>
          <w:szCs w:val="22"/>
        </w:rPr>
        <w:t xml:space="preserve">. </w:t>
      </w:r>
    </w:p>
    <w:p w14:paraId="565C2D38" w14:textId="7E643673" w:rsidR="007C481F" w:rsidRPr="00DD1348" w:rsidRDefault="00DD1348" w:rsidP="007C481F">
      <w:pPr>
        <w:jc w:val="both"/>
        <w:rPr>
          <w:sz w:val="22"/>
          <w:szCs w:val="22"/>
        </w:rPr>
      </w:pPr>
      <w:r w:rsidRPr="00DD1348">
        <w:rPr>
          <w:sz w:val="22"/>
          <w:szCs w:val="22"/>
        </w:rPr>
        <w:t xml:space="preserve">Whilst </w:t>
      </w:r>
      <w:r>
        <w:rPr>
          <w:sz w:val="22"/>
          <w:szCs w:val="22"/>
        </w:rPr>
        <w:t xml:space="preserve">V^2 is at its early-stage startup phase, we first need to get the concept right in terms for </w:t>
      </w:r>
      <w:r w:rsidRPr="00D3164E">
        <w:rPr>
          <w:b/>
          <w:sz w:val="22"/>
          <w:szCs w:val="22"/>
        </w:rPr>
        <w:t>better market research</w:t>
      </w:r>
      <w:r>
        <w:rPr>
          <w:sz w:val="22"/>
          <w:szCs w:val="22"/>
        </w:rPr>
        <w:t>, elabo</w:t>
      </w:r>
      <w:r w:rsidR="00D3164E">
        <w:rPr>
          <w:sz w:val="22"/>
          <w:szCs w:val="22"/>
        </w:rPr>
        <w:t>rat</w:t>
      </w:r>
      <w:r>
        <w:rPr>
          <w:sz w:val="22"/>
          <w:szCs w:val="22"/>
        </w:rPr>
        <w:t xml:space="preserve">ing on the </w:t>
      </w:r>
      <w:r w:rsidRPr="00D3164E">
        <w:rPr>
          <w:b/>
          <w:sz w:val="22"/>
          <w:szCs w:val="22"/>
        </w:rPr>
        <w:t>business value</w:t>
      </w:r>
      <w:r>
        <w:rPr>
          <w:sz w:val="22"/>
          <w:szCs w:val="22"/>
        </w:rPr>
        <w:t xml:space="preserve"> (early signs look very promising), and, identifying our </w:t>
      </w:r>
      <w:r w:rsidRPr="00D3164E">
        <w:rPr>
          <w:b/>
          <w:sz w:val="22"/>
          <w:szCs w:val="22"/>
        </w:rPr>
        <w:t>target customers</w:t>
      </w:r>
      <w:r>
        <w:rPr>
          <w:sz w:val="22"/>
          <w:szCs w:val="22"/>
        </w:rPr>
        <w:t xml:space="preserve">. This indeed the critical need for solid business planning and better identifying regulatory requirements </w:t>
      </w:r>
      <w:r>
        <w:rPr>
          <w:sz w:val="22"/>
          <w:szCs w:val="22"/>
        </w:rPr>
        <w:lastRenderedPageBreak/>
        <w:t xml:space="preserve">and defining the </w:t>
      </w:r>
      <w:r w:rsidRPr="00D3164E">
        <w:rPr>
          <w:b/>
          <w:sz w:val="22"/>
          <w:szCs w:val="22"/>
        </w:rPr>
        <w:t>minimally viable product</w:t>
      </w:r>
      <w:r>
        <w:rPr>
          <w:sz w:val="22"/>
          <w:szCs w:val="22"/>
        </w:rPr>
        <w:t xml:space="preserve">. </w:t>
      </w:r>
      <w:r w:rsidR="00D3164E">
        <w:rPr>
          <w:sz w:val="22"/>
          <w:szCs w:val="22"/>
        </w:rPr>
        <w:t xml:space="preserve">The initial phase of the V^2 project we propose herein will be partially funded by </w:t>
      </w:r>
      <w:r w:rsidR="00D3164E" w:rsidRPr="00D3164E">
        <w:rPr>
          <w:b/>
          <w:sz w:val="22"/>
          <w:szCs w:val="22"/>
        </w:rPr>
        <w:t>collective self-investment</w:t>
      </w:r>
      <w:r w:rsidR="00D3164E">
        <w:rPr>
          <w:sz w:val="22"/>
          <w:szCs w:val="22"/>
        </w:rPr>
        <w:t xml:space="preserve">, and partially through </w:t>
      </w:r>
      <w:r w:rsidR="003002FB">
        <w:rPr>
          <w:sz w:val="22"/>
          <w:szCs w:val="22"/>
        </w:rPr>
        <w:t xml:space="preserve">the requested </w:t>
      </w:r>
      <w:r w:rsidR="00D3164E">
        <w:rPr>
          <w:sz w:val="22"/>
          <w:szCs w:val="22"/>
        </w:rPr>
        <w:t>EU funding</w:t>
      </w:r>
      <w:r w:rsidR="003002FB">
        <w:rPr>
          <w:sz w:val="22"/>
          <w:szCs w:val="22"/>
        </w:rPr>
        <w:t xml:space="preserve"> (see Sec 3.4)</w:t>
      </w:r>
      <w:r w:rsidR="00D3164E">
        <w:rPr>
          <w:sz w:val="22"/>
          <w:szCs w:val="22"/>
        </w:rPr>
        <w:t>.</w:t>
      </w:r>
    </w:p>
    <w:p w14:paraId="7F78D47A" w14:textId="77777777" w:rsidR="007C481F" w:rsidRPr="00BD162D" w:rsidRDefault="007C481F" w:rsidP="00776A3A">
      <w:pPr>
        <w:jc w:val="both"/>
        <w:rPr>
          <w:b/>
          <w:bCs/>
          <w:sz w:val="22"/>
          <w:szCs w:val="22"/>
        </w:rPr>
      </w:pPr>
    </w:p>
    <w:p w14:paraId="650A0431" w14:textId="7A59AAA9" w:rsidR="0079327B" w:rsidRPr="00BD162D" w:rsidRDefault="0079327B" w:rsidP="00BD162D">
      <w:pPr>
        <w:jc w:val="both"/>
        <w:rPr>
          <w:sz w:val="22"/>
          <w:szCs w:val="22"/>
        </w:rPr>
      </w:pPr>
    </w:p>
    <w:p w14:paraId="5DC72053" w14:textId="4ABEB282" w:rsidR="00A673AD" w:rsidRPr="001B48DB" w:rsidRDefault="001652DD" w:rsidP="001B48DB">
      <w:pPr>
        <w:pStyle w:val="ListParagraph"/>
        <w:numPr>
          <w:ilvl w:val="1"/>
          <w:numId w:val="11"/>
        </w:numPr>
        <w:jc w:val="both"/>
        <w:rPr>
          <w:rFonts w:ascii="Times New Roman" w:hAnsi="Times New Roman" w:cs="Times New Roman"/>
          <w:b/>
          <w:sz w:val="22"/>
          <w:szCs w:val="22"/>
        </w:rPr>
      </w:pPr>
      <w:r>
        <w:rPr>
          <w:rFonts w:ascii="Times New Roman" w:hAnsi="Times New Roman" w:cs="Times New Roman"/>
          <w:b/>
          <w:sz w:val="22"/>
          <w:szCs w:val="22"/>
        </w:rPr>
        <w:t>IPR</w:t>
      </w:r>
      <w:r w:rsidR="00A673AD" w:rsidRPr="001B48DB">
        <w:rPr>
          <w:rFonts w:ascii="Times New Roman" w:hAnsi="Times New Roman" w:cs="Times New Roman"/>
          <w:b/>
          <w:sz w:val="22"/>
          <w:szCs w:val="22"/>
        </w:rPr>
        <w:t>, knowledge protection and regulatory issues  </w:t>
      </w:r>
    </w:p>
    <w:p w14:paraId="7B16A986" w14:textId="5295C67A" w:rsidR="0079327B" w:rsidRDefault="004B26CF" w:rsidP="004B26CF">
      <w:pPr>
        <w:jc w:val="both"/>
        <w:rPr>
          <w:sz w:val="22"/>
          <w:szCs w:val="22"/>
        </w:rPr>
      </w:pPr>
      <w:r w:rsidRPr="004B26CF">
        <w:rPr>
          <w:sz w:val="22"/>
          <w:szCs w:val="22"/>
        </w:rPr>
        <w:t xml:space="preserve">All knowledge will be managed in accordance with the </w:t>
      </w:r>
      <w:r w:rsidRPr="00585DE3">
        <w:rPr>
          <w:b/>
          <w:sz w:val="22"/>
          <w:szCs w:val="22"/>
        </w:rPr>
        <w:t>Consortium Agreement</w:t>
      </w:r>
      <w:r w:rsidRPr="004B26CF">
        <w:rPr>
          <w:sz w:val="22"/>
          <w:szCs w:val="22"/>
        </w:rPr>
        <w:t xml:space="preserve"> which will be developed on the basis of known models such as DESCA or IPCA and will describe the roles of the research partners and the industries with respect to project results exploitations, IP-Ownership, Confidential Information, Access Rights to Background and Foreground IP for the duration of the project and any other matters of the consortium’s interest. Relevant </w:t>
      </w:r>
      <w:r w:rsidR="003002FB">
        <w:rPr>
          <w:sz w:val="22"/>
          <w:szCs w:val="22"/>
        </w:rPr>
        <w:t>inventions</w:t>
      </w:r>
      <w:r w:rsidRPr="004B26CF">
        <w:rPr>
          <w:sz w:val="22"/>
          <w:szCs w:val="22"/>
        </w:rPr>
        <w:t xml:space="preserve"> will be patented (in accordance with the terms of the Consortium Agreement) for the use of the partners, and relevant licensees and spin-offs will be transferred, so that both established companies and emerging companies can benefit from the </w:t>
      </w:r>
      <w:r>
        <w:rPr>
          <w:i/>
          <w:sz w:val="22"/>
          <w:szCs w:val="22"/>
        </w:rPr>
        <w:t>V^2</w:t>
      </w:r>
      <w:r w:rsidRPr="004B26CF">
        <w:rPr>
          <w:sz w:val="22"/>
          <w:szCs w:val="22"/>
        </w:rPr>
        <w:t xml:space="preserve"> </w:t>
      </w:r>
      <w:r>
        <w:rPr>
          <w:sz w:val="22"/>
          <w:szCs w:val="22"/>
        </w:rPr>
        <w:t>project</w:t>
      </w:r>
      <w:r w:rsidRPr="004B26CF">
        <w:rPr>
          <w:sz w:val="22"/>
          <w:szCs w:val="22"/>
        </w:rPr>
        <w:t>. Foreground IP shall be owned by the project partner carrying out the work leading to such Foreground IP. If any Foreground IP is created jointly by at least two project partners and it is not possible to distinguish between the contributions of each of the project partners, such work will be jointly owned by the contributing project partners. Any such joint inventions and all related patent applications and patents shall be jointly owned by the contributing partie</w:t>
      </w:r>
      <w:r>
        <w:rPr>
          <w:sz w:val="22"/>
          <w:szCs w:val="22"/>
        </w:rPr>
        <w:t xml:space="preserve">s. </w:t>
      </w:r>
    </w:p>
    <w:p w14:paraId="56EC1780" w14:textId="4E457FD3" w:rsidR="00BD63B2" w:rsidRDefault="00BD63B2" w:rsidP="004B26CF">
      <w:pPr>
        <w:jc w:val="both"/>
        <w:rPr>
          <w:sz w:val="22"/>
          <w:szCs w:val="22"/>
        </w:rPr>
      </w:pPr>
      <w:r>
        <w:rPr>
          <w:sz w:val="22"/>
          <w:szCs w:val="22"/>
          <w:lang w:val="en"/>
        </w:rPr>
        <w:t>I</w:t>
      </w:r>
      <w:r w:rsidRPr="00BD63B2">
        <w:rPr>
          <w:sz w:val="22"/>
          <w:szCs w:val="22"/>
          <w:lang w:val="en"/>
        </w:rPr>
        <w:t xml:space="preserve">n view of surveillance and data collection, the </w:t>
      </w:r>
      <w:r>
        <w:rPr>
          <w:sz w:val="22"/>
          <w:szCs w:val="22"/>
          <w:lang w:val="en"/>
        </w:rPr>
        <w:t>V^2</w:t>
      </w:r>
      <w:r w:rsidRPr="00BD63B2">
        <w:rPr>
          <w:sz w:val="22"/>
          <w:szCs w:val="22"/>
          <w:lang w:val="en"/>
        </w:rPr>
        <w:t xml:space="preserve"> experiments have an explicit impact on the right to privacy and data protection of citizens</w:t>
      </w:r>
      <w:r>
        <w:rPr>
          <w:sz w:val="22"/>
          <w:szCs w:val="22"/>
          <w:lang w:val="en"/>
        </w:rPr>
        <w:t xml:space="preserve"> as articulated in GDPR and national laws. The following measures will address this:</w:t>
      </w:r>
    </w:p>
    <w:p w14:paraId="01D9369E" w14:textId="776A2285" w:rsidR="004B416B" w:rsidRDefault="00BD63B2" w:rsidP="004B26CF">
      <w:pPr>
        <w:jc w:val="both"/>
        <w:rPr>
          <w:sz w:val="22"/>
          <w:szCs w:val="22"/>
        </w:rPr>
      </w:pPr>
      <w:r w:rsidRPr="00BD63B2">
        <w:rPr>
          <w:sz w:val="22"/>
          <w:szCs w:val="22"/>
          <w:lang w:val="en"/>
        </w:rPr>
        <w:t xml:space="preserve">1. </w:t>
      </w:r>
      <w:r>
        <w:rPr>
          <w:sz w:val="22"/>
          <w:szCs w:val="22"/>
          <w:lang w:val="en"/>
        </w:rPr>
        <w:t>V^2</w:t>
      </w:r>
      <w:r w:rsidRPr="00BD63B2">
        <w:rPr>
          <w:sz w:val="22"/>
          <w:szCs w:val="22"/>
          <w:lang w:val="en"/>
        </w:rPr>
        <w:t xml:space="preserve"> will offer appropriate guarantees by embracing the "</w:t>
      </w:r>
      <w:r w:rsidRPr="00BD63B2">
        <w:rPr>
          <w:b/>
          <w:sz w:val="22"/>
          <w:szCs w:val="22"/>
          <w:lang w:val="en"/>
        </w:rPr>
        <w:t>Privacy by Design Principle</w:t>
      </w:r>
      <w:r w:rsidRPr="00BD63B2">
        <w:rPr>
          <w:sz w:val="22"/>
          <w:szCs w:val="22"/>
          <w:lang w:val="en"/>
        </w:rPr>
        <w:t xml:space="preserve">" for the protection of privacy;2. The </w:t>
      </w:r>
      <w:r w:rsidRPr="00BD63B2">
        <w:rPr>
          <w:b/>
          <w:sz w:val="22"/>
          <w:szCs w:val="22"/>
          <w:lang w:val="en"/>
        </w:rPr>
        <w:t>data minimization principle</w:t>
      </w:r>
      <w:r w:rsidRPr="00BD63B2">
        <w:rPr>
          <w:sz w:val="22"/>
          <w:szCs w:val="22"/>
          <w:lang w:val="en"/>
        </w:rPr>
        <w:t xml:space="preserve"> serves as a starting point for VISOR. Only those data are collected that are necessary to achieve </w:t>
      </w:r>
      <w:r>
        <w:rPr>
          <w:sz w:val="22"/>
          <w:szCs w:val="22"/>
          <w:lang w:val="en"/>
        </w:rPr>
        <w:t>V^2’s</w:t>
      </w:r>
      <w:r w:rsidRPr="00BD63B2">
        <w:rPr>
          <w:sz w:val="22"/>
          <w:szCs w:val="22"/>
          <w:lang w:val="en"/>
        </w:rPr>
        <w:t xml:space="preserve"> objective;</w:t>
      </w:r>
      <w:r w:rsidR="004B416B">
        <w:rPr>
          <w:sz w:val="22"/>
          <w:szCs w:val="22"/>
          <w:lang w:val="en"/>
        </w:rPr>
        <w:t xml:space="preserve"> 3</w:t>
      </w:r>
      <w:r w:rsidRPr="00BD63B2">
        <w:rPr>
          <w:sz w:val="22"/>
          <w:szCs w:val="22"/>
          <w:lang w:val="en"/>
        </w:rPr>
        <w:t xml:space="preserve">. </w:t>
      </w:r>
      <w:r>
        <w:rPr>
          <w:sz w:val="22"/>
          <w:szCs w:val="22"/>
          <w:lang w:val="en"/>
        </w:rPr>
        <w:t xml:space="preserve">the V^2 </w:t>
      </w:r>
      <w:r w:rsidR="004B416B">
        <w:rPr>
          <w:sz w:val="22"/>
          <w:szCs w:val="22"/>
          <w:lang w:val="en"/>
        </w:rPr>
        <w:t>experiments will (</w:t>
      </w:r>
      <w:proofErr w:type="spellStart"/>
      <w:r w:rsidR="004B416B">
        <w:rPr>
          <w:sz w:val="22"/>
          <w:szCs w:val="22"/>
          <w:lang w:val="en"/>
        </w:rPr>
        <w:t>initally</w:t>
      </w:r>
      <w:proofErr w:type="spellEnd"/>
      <w:r w:rsidR="004B416B">
        <w:rPr>
          <w:sz w:val="22"/>
          <w:szCs w:val="22"/>
          <w:lang w:val="en"/>
        </w:rPr>
        <w:t>) take place under</w:t>
      </w:r>
      <w:r w:rsidRPr="00BD63B2">
        <w:rPr>
          <w:sz w:val="22"/>
          <w:szCs w:val="22"/>
          <w:lang w:val="en"/>
        </w:rPr>
        <w:t xml:space="preserve"> the </w:t>
      </w:r>
      <w:r w:rsidRPr="004B416B">
        <w:rPr>
          <w:b/>
          <w:sz w:val="22"/>
          <w:szCs w:val="22"/>
          <w:lang w:val="en"/>
        </w:rPr>
        <w:t>auspices</w:t>
      </w:r>
      <w:r w:rsidRPr="00BD63B2">
        <w:rPr>
          <w:sz w:val="22"/>
          <w:szCs w:val="22"/>
          <w:lang w:val="en"/>
        </w:rPr>
        <w:t xml:space="preserve"> of the </w:t>
      </w:r>
      <w:r w:rsidR="004B416B">
        <w:rPr>
          <w:sz w:val="22"/>
          <w:szCs w:val="22"/>
          <w:lang w:val="en"/>
        </w:rPr>
        <w:t>Dutch</w:t>
      </w:r>
      <w:r w:rsidRPr="00BD63B2">
        <w:rPr>
          <w:sz w:val="22"/>
          <w:szCs w:val="22"/>
          <w:lang w:val="en"/>
        </w:rPr>
        <w:t xml:space="preserve"> police</w:t>
      </w:r>
      <w:r w:rsidR="004B416B">
        <w:rPr>
          <w:sz w:val="22"/>
          <w:szCs w:val="22"/>
          <w:lang w:val="en"/>
        </w:rPr>
        <w:t xml:space="preserve">, and finally, </w:t>
      </w:r>
      <w:r w:rsidR="004B416B">
        <w:rPr>
          <w:sz w:val="22"/>
          <w:szCs w:val="22"/>
        </w:rPr>
        <w:t xml:space="preserve">4. </w:t>
      </w:r>
      <w:proofErr w:type="spellStart"/>
      <w:r w:rsidR="004B416B">
        <w:rPr>
          <w:sz w:val="22"/>
          <w:szCs w:val="22"/>
        </w:rPr>
        <w:t>Paaspop</w:t>
      </w:r>
      <w:proofErr w:type="spellEnd"/>
      <w:r w:rsidR="004B416B">
        <w:rPr>
          <w:sz w:val="22"/>
          <w:szCs w:val="22"/>
        </w:rPr>
        <w:t xml:space="preserve"> (currently, the foreseen partner for experiments) will explicitly articulate in her </w:t>
      </w:r>
      <w:r w:rsidR="004B416B" w:rsidRPr="004B416B">
        <w:rPr>
          <w:b/>
          <w:sz w:val="22"/>
          <w:szCs w:val="22"/>
        </w:rPr>
        <w:t>privacy policy</w:t>
      </w:r>
      <w:r w:rsidR="004B416B">
        <w:rPr>
          <w:sz w:val="22"/>
          <w:szCs w:val="22"/>
        </w:rPr>
        <w:t xml:space="preserve"> associated to each sold ticket that (s)he</w:t>
      </w:r>
      <w:r w:rsidR="004B416B" w:rsidRPr="004B416B">
        <w:rPr>
          <w:sz w:val="22"/>
          <w:szCs w:val="22"/>
        </w:rPr>
        <w:t xml:space="preserve"> acknowledges that the police and/or security staff may carry out filming for the security of ticket holders and the</w:t>
      </w:r>
      <w:r w:rsidR="004B416B">
        <w:rPr>
          <w:sz w:val="22"/>
          <w:szCs w:val="22"/>
        </w:rPr>
        <w:t xml:space="preserve"> </w:t>
      </w:r>
      <w:r w:rsidR="004B416B" w:rsidRPr="004B416B">
        <w:rPr>
          <w:sz w:val="22"/>
          <w:szCs w:val="22"/>
        </w:rPr>
        <w:t>prevention of crime</w:t>
      </w:r>
      <w:r w:rsidR="004B416B">
        <w:rPr>
          <w:sz w:val="22"/>
          <w:szCs w:val="22"/>
        </w:rPr>
        <w:t>.</w:t>
      </w:r>
    </w:p>
    <w:p w14:paraId="4149DDE0" w14:textId="00714ACA" w:rsidR="004B26CF" w:rsidRDefault="004B26CF" w:rsidP="004B26CF">
      <w:pPr>
        <w:jc w:val="both"/>
        <w:rPr>
          <w:sz w:val="22"/>
          <w:szCs w:val="22"/>
        </w:rPr>
      </w:pPr>
      <w:r w:rsidRPr="00036075">
        <w:rPr>
          <w:sz w:val="22"/>
          <w:szCs w:val="22"/>
        </w:rPr>
        <w:t xml:space="preserve">Data Management, </w:t>
      </w:r>
      <w:r w:rsidRPr="00036075">
        <w:rPr>
          <w:bCs/>
          <w:sz w:val="22"/>
          <w:szCs w:val="22"/>
        </w:rPr>
        <w:t xml:space="preserve">Background IPR, Results IPR and protection strategy, </w:t>
      </w:r>
      <w:r w:rsidR="00795108">
        <w:rPr>
          <w:bCs/>
          <w:sz w:val="22"/>
          <w:szCs w:val="22"/>
        </w:rPr>
        <w:t xml:space="preserve">GDPR, </w:t>
      </w:r>
      <w:r w:rsidRPr="00036075">
        <w:rPr>
          <w:bCs/>
          <w:sz w:val="22"/>
          <w:szCs w:val="22"/>
        </w:rPr>
        <w:t>Confidentiality and Open Access policies</w:t>
      </w:r>
      <w:r>
        <w:rPr>
          <w:b/>
          <w:bCs/>
          <w:sz w:val="22"/>
          <w:szCs w:val="22"/>
        </w:rPr>
        <w:t xml:space="preserve"> </w:t>
      </w:r>
      <w:r>
        <w:rPr>
          <w:sz w:val="22"/>
          <w:szCs w:val="22"/>
        </w:rPr>
        <w:t xml:space="preserve">as well as </w:t>
      </w:r>
      <w:r w:rsidRPr="0079327B">
        <w:rPr>
          <w:sz w:val="22"/>
          <w:szCs w:val="22"/>
        </w:rPr>
        <w:t xml:space="preserve">conflict resolution </w:t>
      </w:r>
      <w:r>
        <w:rPr>
          <w:sz w:val="22"/>
          <w:szCs w:val="22"/>
        </w:rPr>
        <w:t xml:space="preserve">will be addressed at the level of </w:t>
      </w:r>
      <w:r w:rsidRPr="00585DE3">
        <w:rPr>
          <w:b/>
          <w:sz w:val="22"/>
          <w:szCs w:val="22"/>
        </w:rPr>
        <w:t>PCC</w:t>
      </w:r>
      <w:r>
        <w:rPr>
          <w:sz w:val="22"/>
          <w:szCs w:val="22"/>
        </w:rPr>
        <w:t xml:space="preserve"> (see Sec 3.2)</w:t>
      </w:r>
      <w:r w:rsidRPr="0079327B">
        <w:rPr>
          <w:sz w:val="22"/>
          <w:szCs w:val="22"/>
        </w:rPr>
        <w:t xml:space="preserve">. </w:t>
      </w:r>
    </w:p>
    <w:p w14:paraId="54C0F940" w14:textId="7727C31B" w:rsidR="00A673AD" w:rsidRPr="00036075" w:rsidRDefault="00A673AD" w:rsidP="00A673AD">
      <w:pPr>
        <w:jc w:val="both"/>
        <w:rPr>
          <w:sz w:val="22"/>
          <w:szCs w:val="22"/>
        </w:rPr>
      </w:pPr>
    </w:p>
    <w:p w14:paraId="550B7B7E" w14:textId="6FD9D7D8" w:rsidR="00A673AD" w:rsidRPr="00182846" w:rsidRDefault="00A673AD" w:rsidP="00A673AD">
      <w:pPr>
        <w:jc w:val="both"/>
        <w:rPr>
          <w:b/>
          <w:sz w:val="22"/>
          <w:szCs w:val="22"/>
        </w:rPr>
      </w:pPr>
      <w:r w:rsidRPr="00182846">
        <w:rPr>
          <w:b/>
          <w:sz w:val="22"/>
          <w:szCs w:val="22"/>
        </w:rPr>
        <w:t xml:space="preserve">3.  </w:t>
      </w:r>
      <w:r w:rsidR="00813E4A">
        <w:rPr>
          <w:b/>
          <w:sz w:val="22"/>
          <w:szCs w:val="22"/>
        </w:rPr>
        <w:t>IMPLEMENTATION</w:t>
      </w:r>
    </w:p>
    <w:p w14:paraId="33765837" w14:textId="6F26A38C" w:rsidR="005E026D" w:rsidRDefault="00D94F00" w:rsidP="00FF0E8D">
      <w:pPr>
        <w:jc w:val="both"/>
        <w:rPr>
          <w:b/>
          <w:sz w:val="22"/>
          <w:szCs w:val="22"/>
        </w:rPr>
      </w:pPr>
      <w:r>
        <w:rPr>
          <w:noProof/>
        </w:rPr>
        <mc:AlternateContent>
          <mc:Choice Requires="wps">
            <w:drawing>
              <wp:anchor distT="0" distB="0" distL="114300" distR="114300" simplePos="0" relativeHeight="251668480" behindDoc="1" locked="0" layoutInCell="1" allowOverlap="1" wp14:anchorId="1377F516" wp14:editId="69900A8E">
                <wp:simplePos x="0" y="0"/>
                <wp:positionH relativeFrom="column">
                  <wp:posOffset>3910965</wp:posOffset>
                </wp:positionH>
                <wp:positionV relativeFrom="paragraph">
                  <wp:posOffset>2162175</wp:posOffset>
                </wp:positionV>
                <wp:extent cx="2547620" cy="635"/>
                <wp:effectExtent l="0" t="0" r="5080" b="12065"/>
                <wp:wrapTight wrapText="bothSides">
                  <wp:wrapPolygon edited="0">
                    <wp:start x="0" y="0"/>
                    <wp:lineTo x="0" y="0"/>
                    <wp:lineTo x="21535" y="0"/>
                    <wp:lineTo x="21535"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2547620" cy="635"/>
                        </a:xfrm>
                        <a:prstGeom prst="rect">
                          <a:avLst/>
                        </a:prstGeom>
                        <a:solidFill>
                          <a:prstClr val="white"/>
                        </a:solidFill>
                        <a:ln>
                          <a:noFill/>
                        </a:ln>
                      </wps:spPr>
                      <wps:txbx>
                        <w:txbxContent>
                          <w:p w14:paraId="5EF6CA4F" w14:textId="28B70BF9" w:rsidR="00D94F00" w:rsidRPr="000107A3" w:rsidRDefault="00D94F00" w:rsidP="00D94F00">
                            <w:pPr>
                              <w:pStyle w:val="Caption"/>
                              <w:rPr>
                                <w:b/>
                                <w:noProof/>
                                <w:sz w:val="22"/>
                                <w:szCs w:val="22"/>
                              </w:rPr>
                            </w:pPr>
                            <w:r>
                              <w:t xml:space="preserve">Figure </w:t>
                            </w:r>
                            <w:fldSimple w:instr=" SEQ Figure \* ARABIC ">
                              <w:r w:rsidR="00C76F83">
                                <w:rPr>
                                  <w:noProof/>
                                </w:rPr>
                                <w:t>2</w:t>
                              </w:r>
                            </w:fldSimple>
                            <w:r>
                              <w:t xml:space="preserve"> V2 Workpackages and Tasks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7F516" id="Text Box 7" o:spid="_x0000_s1027" type="#_x0000_t202" style="position:absolute;left:0;text-align:left;margin-left:307.95pt;margin-top:170.25pt;width:200.6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" stroked="f">
                <v:textbox style="mso-fit-shape-to-text:t" inset="0,0,0,0">
                  <w:txbxContent>
                    <w:p w14:paraId="5EF6CA4F" w14:textId="28B70BF9" w:rsidR="00D94F00" w:rsidRPr="000107A3" w:rsidRDefault="00D94F00" w:rsidP="00D94F00">
                      <w:pPr>
                        <w:pStyle w:val="Caption"/>
                        <w:rPr>
                          <w:b/>
                          <w:noProof/>
                          <w:sz w:val="22"/>
                          <w:szCs w:val="22"/>
                        </w:rPr>
                      </w:pPr>
                      <w:r>
                        <w:t xml:space="preserve">Figure </w:t>
                      </w:r>
                      <w:r>
                        <w:fldChar w:fldCharType="begin"/>
                      </w:r>
                      <w:r>
                        <w:instrText xml:space="preserve"> SEQ Figure \* ARABIC </w:instrText>
                      </w:r>
                      <w:r>
                        <w:fldChar w:fldCharType="separate"/>
                      </w:r>
                      <w:r w:rsidR="00C76F83">
                        <w:rPr>
                          <w:noProof/>
                        </w:rPr>
                        <w:t>2</w:t>
                      </w:r>
                      <w:r>
                        <w:fldChar w:fldCharType="end"/>
                      </w:r>
                      <w:r>
                        <w:t xml:space="preserve"> V2 </w:t>
                      </w:r>
                      <w:proofErr w:type="spellStart"/>
                      <w:r>
                        <w:t>Workpackages</w:t>
                      </w:r>
                      <w:proofErr w:type="spellEnd"/>
                      <w:r>
                        <w:t xml:space="preserve"> and Tasks</w:t>
                      </w:r>
                    </w:p>
                  </w:txbxContent>
                </v:textbox>
                <w10:wrap type="tight"/>
              </v:shape>
            </w:pict>
          </mc:Fallback>
        </mc:AlternateContent>
      </w:r>
      <w:r w:rsidR="00680590" w:rsidRPr="00680590">
        <w:rPr>
          <w:b/>
          <w:i/>
          <w:noProof/>
          <w:sz w:val="22"/>
          <w:szCs w:val="22"/>
        </w:rPr>
        <w:drawing>
          <wp:anchor distT="0" distB="0" distL="114300" distR="114300" simplePos="0" relativeHeight="251662336" behindDoc="1" locked="0" layoutInCell="1" allowOverlap="1" wp14:anchorId="2F915BEB" wp14:editId="45F0F914">
            <wp:simplePos x="0" y="0"/>
            <wp:positionH relativeFrom="column">
              <wp:posOffset>3911205</wp:posOffset>
            </wp:positionH>
            <wp:positionV relativeFrom="paragraph">
              <wp:posOffset>44971</wp:posOffset>
            </wp:positionV>
            <wp:extent cx="2547620" cy="2060575"/>
            <wp:effectExtent l="0" t="0" r="5080" b="0"/>
            <wp:wrapTight wrapText="bothSides">
              <wp:wrapPolygon edited="0">
                <wp:start x="0" y="0"/>
                <wp:lineTo x="0" y="21434"/>
                <wp:lineTo x="21428" y="21434"/>
                <wp:lineTo x="21535" y="11183"/>
                <wp:lineTo x="20889" y="11050"/>
                <wp:lineTo x="21535" y="10384"/>
                <wp:lineTo x="213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47620" cy="2060575"/>
                    </a:xfrm>
                    <a:prstGeom prst="rect">
                      <a:avLst/>
                    </a:prstGeom>
                  </pic:spPr>
                </pic:pic>
              </a:graphicData>
            </a:graphic>
            <wp14:sizeRelH relativeFrom="page">
              <wp14:pctWidth>0</wp14:pctWidth>
            </wp14:sizeRelH>
            <wp14:sizeRelV relativeFrom="page">
              <wp14:pctHeight>0</wp14:pctHeight>
            </wp14:sizeRelV>
          </wp:anchor>
        </w:drawing>
      </w:r>
      <w:r w:rsidR="00A673AD" w:rsidRPr="00182846">
        <w:rPr>
          <w:b/>
          <w:sz w:val="22"/>
          <w:szCs w:val="22"/>
        </w:rPr>
        <w:t xml:space="preserve">3.1 </w:t>
      </w:r>
      <w:r w:rsidR="005E026D" w:rsidRPr="001B48DB">
        <w:rPr>
          <w:b/>
          <w:sz w:val="22"/>
          <w:szCs w:val="22"/>
        </w:rPr>
        <w:t>Overview and time plan</w:t>
      </w:r>
      <w:r w:rsidR="005E026D">
        <w:rPr>
          <w:b/>
          <w:i/>
          <w:sz w:val="22"/>
          <w:szCs w:val="22"/>
        </w:rPr>
        <w:t xml:space="preserve"> </w:t>
      </w:r>
    </w:p>
    <w:p w14:paraId="51A7F879" w14:textId="4D7910AE" w:rsidR="00D744F8" w:rsidRPr="00A437E8" w:rsidRDefault="005E026D" w:rsidP="00A673AD">
      <w:pPr>
        <w:jc w:val="both"/>
        <w:rPr>
          <w:sz w:val="22"/>
          <w:szCs w:val="22"/>
        </w:rPr>
      </w:pPr>
      <w:r w:rsidRPr="005E026D">
        <w:rPr>
          <w:sz w:val="22"/>
          <w:szCs w:val="22"/>
        </w:rPr>
        <w:t xml:space="preserve">The </w:t>
      </w:r>
      <w:r w:rsidR="00680590">
        <w:rPr>
          <w:sz w:val="22"/>
          <w:szCs w:val="22"/>
        </w:rPr>
        <w:t>V2</w:t>
      </w:r>
      <w:r w:rsidRPr="005E026D">
        <w:rPr>
          <w:sz w:val="22"/>
          <w:szCs w:val="22"/>
        </w:rPr>
        <w:t xml:space="preserve"> work plan</w:t>
      </w:r>
      <w:r w:rsidR="005F757C">
        <w:rPr>
          <w:sz w:val="22"/>
          <w:szCs w:val="22"/>
        </w:rPr>
        <w:t xml:space="preserve"> (Outlined on the right-hand side)</w:t>
      </w:r>
      <w:r w:rsidRPr="005E026D">
        <w:rPr>
          <w:sz w:val="22"/>
          <w:szCs w:val="22"/>
        </w:rPr>
        <w:t xml:space="preserve"> is organi</w:t>
      </w:r>
      <w:r w:rsidR="006B36D8">
        <w:rPr>
          <w:sz w:val="22"/>
          <w:szCs w:val="22"/>
        </w:rPr>
        <w:t>z</w:t>
      </w:r>
      <w:r w:rsidRPr="005E026D">
        <w:rPr>
          <w:sz w:val="22"/>
          <w:szCs w:val="22"/>
        </w:rPr>
        <w:t xml:space="preserve">ed into several components: work packages (WPs) 1 </w:t>
      </w:r>
      <w:r w:rsidR="000D2938">
        <w:rPr>
          <w:sz w:val="22"/>
          <w:szCs w:val="22"/>
        </w:rPr>
        <w:t>and 2</w:t>
      </w:r>
      <w:r w:rsidRPr="005E026D">
        <w:rPr>
          <w:sz w:val="22"/>
          <w:szCs w:val="22"/>
        </w:rPr>
        <w:t xml:space="preserve"> deal with research, innovation, and validation activities. </w:t>
      </w:r>
      <w:r w:rsidR="000D2938" w:rsidRPr="005E026D">
        <w:rPr>
          <w:sz w:val="22"/>
          <w:szCs w:val="22"/>
        </w:rPr>
        <w:t>WP</w:t>
      </w:r>
      <w:r w:rsidR="000D2938">
        <w:rPr>
          <w:sz w:val="22"/>
          <w:szCs w:val="22"/>
        </w:rPr>
        <w:t>3</w:t>
      </w:r>
      <w:r w:rsidRPr="005E026D">
        <w:rPr>
          <w:sz w:val="22"/>
          <w:szCs w:val="22"/>
        </w:rPr>
        <w:t xml:space="preserve"> and </w:t>
      </w:r>
      <w:r w:rsidR="00D83799">
        <w:rPr>
          <w:sz w:val="22"/>
          <w:szCs w:val="22"/>
        </w:rPr>
        <w:t>WP</w:t>
      </w:r>
      <w:r w:rsidR="000D2938">
        <w:rPr>
          <w:sz w:val="22"/>
          <w:szCs w:val="22"/>
        </w:rPr>
        <w:t>4</w:t>
      </w:r>
      <w:r w:rsidR="000D2938" w:rsidRPr="005E026D">
        <w:rPr>
          <w:sz w:val="22"/>
          <w:szCs w:val="22"/>
        </w:rPr>
        <w:t xml:space="preserve"> </w:t>
      </w:r>
      <w:r w:rsidR="008D16CD">
        <w:rPr>
          <w:sz w:val="22"/>
          <w:szCs w:val="22"/>
        </w:rPr>
        <w:t xml:space="preserve">address </w:t>
      </w:r>
      <w:r w:rsidRPr="005E026D">
        <w:rPr>
          <w:sz w:val="22"/>
          <w:szCs w:val="22"/>
        </w:rPr>
        <w:t>collaboration, dissemination</w:t>
      </w:r>
      <w:r w:rsidR="005D500E">
        <w:rPr>
          <w:sz w:val="22"/>
          <w:szCs w:val="22"/>
        </w:rPr>
        <w:t xml:space="preserve">, </w:t>
      </w:r>
      <w:r w:rsidRPr="005E026D">
        <w:rPr>
          <w:sz w:val="22"/>
          <w:szCs w:val="22"/>
        </w:rPr>
        <w:t>exploitation</w:t>
      </w:r>
      <w:r>
        <w:rPr>
          <w:sz w:val="22"/>
          <w:szCs w:val="22"/>
        </w:rPr>
        <w:t>,</w:t>
      </w:r>
      <w:r w:rsidRPr="005E026D">
        <w:rPr>
          <w:sz w:val="22"/>
          <w:szCs w:val="22"/>
        </w:rPr>
        <w:t xml:space="preserve"> and project management. The correlation between WP1-</w:t>
      </w:r>
      <w:r w:rsidR="00EB706F" w:rsidRPr="005E026D">
        <w:rPr>
          <w:sz w:val="22"/>
          <w:szCs w:val="22"/>
        </w:rPr>
        <w:t>WP</w:t>
      </w:r>
      <w:r w:rsidR="00EB706F">
        <w:rPr>
          <w:sz w:val="22"/>
          <w:szCs w:val="22"/>
        </w:rPr>
        <w:t>3</w:t>
      </w:r>
      <w:r w:rsidR="00EB706F" w:rsidRPr="005E026D">
        <w:rPr>
          <w:sz w:val="22"/>
          <w:szCs w:val="22"/>
        </w:rPr>
        <w:t xml:space="preserve"> </w:t>
      </w:r>
      <w:r w:rsidRPr="005E026D">
        <w:rPr>
          <w:sz w:val="22"/>
          <w:szCs w:val="22"/>
        </w:rPr>
        <w:t xml:space="preserve">is </w:t>
      </w:r>
      <w:r w:rsidRPr="005E026D">
        <w:rPr>
          <w:b/>
          <w:bCs/>
          <w:sz w:val="22"/>
          <w:szCs w:val="22"/>
        </w:rPr>
        <w:t>centered around</w:t>
      </w:r>
      <w:r w:rsidR="005F757C">
        <w:rPr>
          <w:sz w:val="22"/>
          <w:szCs w:val="22"/>
        </w:rPr>
        <w:t xml:space="preserve"> </w:t>
      </w:r>
      <w:r w:rsidRPr="005E026D">
        <w:rPr>
          <w:b/>
          <w:bCs/>
          <w:sz w:val="22"/>
          <w:szCs w:val="22"/>
        </w:rPr>
        <w:t>WP1</w:t>
      </w:r>
      <w:r w:rsidR="00F965A8">
        <w:rPr>
          <w:sz w:val="22"/>
          <w:szCs w:val="22"/>
        </w:rPr>
        <w:t>; f</w:t>
      </w:r>
      <w:r w:rsidR="00AB1BD3" w:rsidRPr="00AB1BD3">
        <w:rPr>
          <w:sz w:val="22"/>
          <w:szCs w:val="22"/>
        </w:rPr>
        <w:t>ollowing</w:t>
      </w:r>
      <w:r w:rsidR="00AB1BD3">
        <w:rPr>
          <w:sz w:val="22"/>
          <w:szCs w:val="22"/>
        </w:rPr>
        <w:t xml:space="preserve"> agile methods, all tasks of all </w:t>
      </w:r>
      <w:r w:rsidR="00F92F1F">
        <w:rPr>
          <w:sz w:val="22"/>
          <w:szCs w:val="22"/>
        </w:rPr>
        <w:t xml:space="preserve">WPs </w:t>
      </w:r>
      <w:r w:rsidR="00AB1BD3">
        <w:rPr>
          <w:sz w:val="22"/>
          <w:szCs w:val="22"/>
        </w:rPr>
        <w:t xml:space="preserve">start at the same time in week 1 – given their output yield, each </w:t>
      </w:r>
      <w:r w:rsidR="005F757C">
        <w:rPr>
          <w:sz w:val="22"/>
          <w:szCs w:val="22"/>
        </w:rPr>
        <w:t xml:space="preserve">will have </w:t>
      </w:r>
      <w:r w:rsidR="00AB1BD3">
        <w:rPr>
          <w:sz w:val="22"/>
          <w:szCs w:val="22"/>
        </w:rPr>
        <w:t xml:space="preserve">its own expected date of final delivery. </w:t>
      </w:r>
      <w:r w:rsidR="008D16CD">
        <w:rPr>
          <w:sz w:val="22"/>
          <w:szCs w:val="22"/>
        </w:rPr>
        <w:t>B</w:t>
      </w:r>
      <w:r w:rsidR="00AB1BD3">
        <w:rPr>
          <w:sz w:val="22"/>
          <w:szCs w:val="22"/>
        </w:rPr>
        <w:t xml:space="preserve">iweekly intermediate will be available for related </w:t>
      </w:r>
      <w:r w:rsidR="005F757C">
        <w:rPr>
          <w:sz w:val="22"/>
          <w:szCs w:val="22"/>
        </w:rPr>
        <w:t>WPs</w:t>
      </w:r>
      <w:r w:rsidR="00AB1BD3">
        <w:rPr>
          <w:sz w:val="22"/>
          <w:szCs w:val="22"/>
        </w:rPr>
        <w:t>.</w:t>
      </w:r>
    </w:p>
    <w:p w14:paraId="31AB46F6" w14:textId="02939FE8" w:rsidR="00A673AD" w:rsidRDefault="00A673AD" w:rsidP="00A673AD">
      <w:pPr>
        <w:jc w:val="both"/>
        <w:rPr>
          <w:b/>
          <w:sz w:val="22"/>
          <w:szCs w:val="22"/>
        </w:rPr>
      </w:pPr>
    </w:p>
    <w:p w14:paraId="746A4671" w14:textId="2C1D61FA" w:rsidR="00D94F00" w:rsidRDefault="00D94F00" w:rsidP="00A673AD">
      <w:pPr>
        <w:jc w:val="both"/>
        <w:rPr>
          <w:b/>
          <w:sz w:val="22"/>
          <w:szCs w:val="22"/>
        </w:rPr>
      </w:pPr>
    </w:p>
    <w:p w14:paraId="7E448736" w14:textId="26042931" w:rsidR="00D94F00" w:rsidRDefault="00D94F00" w:rsidP="00A673AD">
      <w:pPr>
        <w:jc w:val="both"/>
        <w:rPr>
          <w:b/>
          <w:sz w:val="22"/>
          <w:szCs w:val="22"/>
        </w:rPr>
      </w:pPr>
    </w:p>
    <w:p w14:paraId="08ACF8F9" w14:textId="0953CE86" w:rsidR="00D94F00" w:rsidRDefault="00D94F00" w:rsidP="00A673AD">
      <w:pPr>
        <w:jc w:val="both"/>
        <w:rPr>
          <w:b/>
          <w:sz w:val="22"/>
          <w:szCs w:val="22"/>
        </w:rPr>
      </w:pPr>
    </w:p>
    <w:p w14:paraId="72E29AEF" w14:textId="77777777" w:rsidR="00D94F00" w:rsidRPr="00EB14DA" w:rsidRDefault="00D94F00" w:rsidP="00A673AD">
      <w:pPr>
        <w:jc w:val="both"/>
        <w:rPr>
          <w:b/>
          <w:sz w:val="22"/>
          <w:szCs w:val="22"/>
        </w:rPr>
      </w:pPr>
    </w:p>
    <w:tbl>
      <w:tblPr>
        <w:tblStyle w:val="TableGrid"/>
        <w:tblW w:w="10348" w:type="dxa"/>
        <w:tblInd w:w="108" w:type="dxa"/>
        <w:tblLook w:val="04A0" w:firstRow="1" w:lastRow="0" w:firstColumn="1" w:lastColumn="0" w:noHBand="0" w:noVBand="1"/>
      </w:tblPr>
      <w:tblGrid>
        <w:gridCol w:w="4150"/>
        <w:gridCol w:w="6198"/>
      </w:tblGrid>
      <w:tr w:rsidR="00D744F8" w:rsidRPr="00EB14DA" w14:paraId="7855E9DF" w14:textId="77777777" w:rsidTr="001652DD">
        <w:tc>
          <w:tcPr>
            <w:tcW w:w="4150" w:type="dxa"/>
            <w:shd w:val="clear" w:color="auto" w:fill="C6D9F1" w:themeFill="text2" w:themeFillTint="33"/>
          </w:tcPr>
          <w:p w14:paraId="1AC4B25E" w14:textId="63DB95DB" w:rsidR="00A673AD" w:rsidRPr="00EB14DA" w:rsidRDefault="00A673AD" w:rsidP="00A673AD">
            <w:pPr>
              <w:jc w:val="both"/>
              <w:rPr>
                <w:b/>
                <w:sz w:val="22"/>
                <w:szCs w:val="22"/>
              </w:rPr>
            </w:pPr>
            <w:r w:rsidRPr="00EB14DA">
              <w:rPr>
                <w:b/>
                <w:sz w:val="22"/>
                <w:szCs w:val="22"/>
              </w:rPr>
              <w:t>Work Package Title</w:t>
            </w:r>
            <w:r w:rsidR="00E816A9">
              <w:rPr>
                <w:b/>
                <w:sz w:val="22"/>
                <w:szCs w:val="22"/>
              </w:rPr>
              <w:t xml:space="preserve"> (Effort)</w:t>
            </w:r>
            <w:r w:rsidR="002447A2">
              <w:rPr>
                <w:b/>
                <w:sz w:val="22"/>
                <w:szCs w:val="22"/>
              </w:rPr>
              <w:t xml:space="preserve"> - Lead</w:t>
            </w:r>
          </w:p>
        </w:tc>
        <w:tc>
          <w:tcPr>
            <w:tcW w:w="6198" w:type="dxa"/>
          </w:tcPr>
          <w:p w14:paraId="06FB78CC" w14:textId="708263CB" w:rsidR="00A673AD" w:rsidRPr="00EB14DA" w:rsidRDefault="00111E40" w:rsidP="00833DAB">
            <w:pPr>
              <w:jc w:val="both"/>
              <w:rPr>
                <w:b/>
                <w:sz w:val="22"/>
                <w:szCs w:val="22"/>
              </w:rPr>
            </w:pPr>
            <w:r>
              <w:rPr>
                <w:rFonts w:ascii="Helvetica" w:hAnsi="Helvetica" w:cs="Helvetica"/>
                <w:b/>
                <w:bCs/>
              </w:rPr>
              <w:t xml:space="preserve">WP1: </w:t>
            </w:r>
            <w:r w:rsidR="00ED725E">
              <w:rPr>
                <w:rFonts w:ascii="Helvetica" w:hAnsi="Helvetica" w:cs="Helvetica"/>
                <w:b/>
                <w:bCs/>
              </w:rPr>
              <w:t>V2</w:t>
            </w:r>
            <w:r w:rsidR="001F5DE4">
              <w:rPr>
                <w:rFonts w:ascii="Helvetica" w:hAnsi="Helvetica" w:cs="Helvetica"/>
                <w:b/>
                <w:bCs/>
              </w:rPr>
              <w:t xml:space="preserve"> Architecture</w:t>
            </w:r>
            <w:r>
              <w:rPr>
                <w:rFonts w:ascii="Helvetica" w:hAnsi="Helvetica" w:cs="Helvetica"/>
                <w:b/>
                <w:bCs/>
              </w:rPr>
              <w:t xml:space="preserve"> (MM = </w:t>
            </w:r>
            <w:r w:rsidR="00833DAB">
              <w:rPr>
                <w:rFonts w:ascii="Helvetica" w:hAnsi="Helvetica" w:cs="Helvetica"/>
                <w:b/>
                <w:bCs/>
              </w:rPr>
              <w:t>5</w:t>
            </w:r>
            <w:r>
              <w:rPr>
                <w:rFonts w:ascii="Helvetica" w:hAnsi="Helvetica" w:cs="Helvetica"/>
                <w:b/>
                <w:bCs/>
              </w:rPr>
              <w:t xml:space="preserve"> FTE)</w:t>
            </w:r>
            <w:r w:rsidR="002447A2">
              <w:rPr>
                <w:rFonts w:ascii="Helvetica" w:hAnsi="Helvetica" w:cs="Helvetica"/>
                <w:b/>
                <w:bCs/>
              </w:rPr>
              <w:t xml:space="preserve"> - </w:t>
            </w:r>
            <w:proofErr w:type="spellStart"/>
            <w:r w:rsidR="009334F1">
              <w:rPr>
                <w:rFonts w:ascii="Helvetica" w:hAnsi="Helvetica" w:cs="Helvetica"/>
                <w:b/>
                <w:bCs/>
              </w:rPr>
              <w:t>bWISE</w:t>
            </w:r>
            <w:proofErr w:type="spellEnd"/>
          </w:p>
        </w:tc>
      </w:tr>
      <w:tr w:rsidR="001F5DE4" w:rsidRPr="00EB14DA" w14:paraId="04C358A0" w14:textId="77777777" w:rsidTr="001652DD">
        <w:trPr>
          <w:trHeight w:val="1195"/>
        </w:trPr>
        <w:tc>
          <w:tcPr>
            <w:tcW w:w="10348" w:type="dxa"/>
            <w:gridSpan w:val="2"/>
          </w:tcPr>
          <w:p w14:paraId="53D746C8" w14:textId="23E83C3D" w:rsidR="001F5DE4" w:rsidRPr="00745691" w:rsidRDefault="001F5DE4" w:rsidP="006B26D8">
            <w:pPr>
              <w:jc w:val="both"/>
              <w:rPr>
                <w:b/>
                <w:sz w:val="22"/>
                <w:szCs w:val="22"/>
              </w:rPr>
            </w:pPr>
            <w:r w:rsidRPr="00EB14DA">
              <w:rPr>
                <w:b/>
                <w:sz w:val="22"/>
                <w:szCs w:val="22"/>
              </w:rPr>
              <w:t>Objectives</w:t>
            </w:r>
            <w:r w:rsidR="00745691">
              <w:rPr>
                <w:b/>
                <w:sz w:val="22"/>
                <w:szCs w:val="22"/>
              </w:rPr>
              <w:t xml:space="preserve">. </w:t>
            </w:r>
            <w:r w:rsidR="00A437E8" w:rsidRPr="00A437E8">
              <w:rPr>
                <w:sz w:val="22"/>
                <w:szCs w:val="22"/>
              </w:rPr>
              <w:t xml:space="preserve">The goals of this WP are as follows: it will first analyse state of the art of </w:t>
            </w:r>
            <w:r w:rsidR="006B26D8">
              <w:rPr>
                <w:sz w:val="22"/>
                <w:szCs w:val="22"/>
              </w:rPr>
              <w:t>enterprise social networking</w:t>
            </w:r>
            <w:r w:rsidR="00A437E8" w:rsidRPr="00A437E8">
              <w:rPr>
                <w:sz w:val="22"/>
                <w:szCs w:val="22"/>
              </w:rPr>
              <w:t>, followed by requirement analysis</w:t>
            </w:r>
            <w:r w:rsidR="00A437E8">
              <w:rPr>
                <w:sz w:val="22"/>
                <w:szCs w:val="22"/>
              </w:rPr>
              <w:t xml:space="preserve"> </w:t>
            </w:r>
            <w:r w:rsidR="00BF39C2">
              <w:rPr>
                <w:sz w:val="22"/>
                <w:szCs w:val="22"/>
              </w:rPr>
              <w:t>&amp;</w:t>
            </w:r>
            <w:r w:rsidR="00A437E8" w:rsidRPr="00A437E8">
              <w:rPr>
                <w:sz w:val="22"/>
                <w:szCs w:val="22"/>
              </w:rPr>
              <w:t xml:space="preserve"> architect</w:t>
            </w:r>
            <w:r w:rsidR="00A437E8">
              <w:rPr>
                <w:sz w:val="22"/>
                <w:szCs w:val="22"/>
              </w:rPr>
              <w:t>ing. In contemporary, the WP will draft two plans: (1) a business plan; (2) legal &amp; societal plan</w:t>
            </w:r>
            <w:r w:rsidR="00A437E8" w:rsidRPr="00A437E8">
              <w:rPr>
                <w:sz w:val="22"/>
                <w:szCs w:val="22"/>
              </w:rPr>
              <w:t xml:space="preserve">. </w:t>
            </w:r>
            <w:r w:rsidR="00A437E8">
              <w:rPr>
                <w:sz w:val="22"/>
                <w:szCs w:val="22"/>
              </w:rPr>
              <w:t xml:space="preserve">A large part of the effort will be devoted to the definition of the business plan behind the </w:t>
            </w:r>
            <w:r w:rsidR="009334F1">
              <w:rPr>
                <w:sz w:val="22"/>
                <w:szCs w:val="22"/>
              </w:rPr>
              <w:t>V2</w:t>
            </w:r>
            <w:r w:rsidR="00A437E8">
              <w:rPr>
                <w:sz w:val="22"/>
                <w:szCs w:val="22"/>
              </w:rPr>
              <w:t xml:space="preserve"> idea as well as the continuity between the </w:t>
            </w:r>
            <w:r w:rsidR="009334F1">
              <w:rPr>
                <w:sz w:val="22"/>
                <w:szCs w:val="22"/>
              </w:rPr>
              <w:t>V2</w:t>
            </w:r>
            <w:r w:rsidR="00A437E8">
              <w:rPr>
                <w:sz w:val="22"/>
                <w:szCs w:val="22"/>
              </w:rPr>
              <w:t xml:space="preserve"> technical </w:t>
            </w:r>
            <w:r w:rsidR="00461CDC">
              <w:rPr>
                <w:sz w:val="22"/>
                <w:szCs w:val="22"/>
              </w:rPr>
              <w:t>outfits</w:t>
            </w:r>
            <w:r w:rsidR="00A437E8">
              <w:rPr>
                <w:sz w:val="22"/>
                <w:szCs w:val="22"/>
              </w:rPr>
              <w:t>.</w:t>
            </w:r>
          </w:p>
        </w:tc>
      </w:tr>
      <w:tr w:rsidR="001F5DE4" w:rsidRPr="00EB14DA" w14:paraId="09F21FC7" w14:textId="77777777" w:rsidTr="001652DD">
        <w:trPr>
          <w:trHeight w:val="274"/>
        </w:trPr>
        <w:tc>
          <w:tcPr>
            <w:tcW w:w="10348" w:type="dxa"/>
            <w:gridSpan w:val="2"/>
          </w:tcPr>
          <w:p w14:paraId="6EC37223" w14:textId="4F2EA29D" w:rsidR="001F5DE4" w:rsidRDefault="00A437E8" w:rsidP="00A673AD">
            <w:pPr>
              <w:jc w:val="both"/>
              <w:rPr>
                <w:b/>
                <w:sz w:val="22"/>
                <w:szCs w:val="22"/>
              </w:rPr>
            </w:pPr>
            <w:r>
              <w:rPr>
                <w:b/>
                <w:sz w:val="22"/>
                <w:szCs w:val="22"/>
              </w:rPr>
              <w:t xml:space="preserve">WP1 </w:t>
            </w:r>
            <w:r w:rsidR="001F5DE4" w:rsidRPr="00EB14DA">
              <w:rPr>
                <w:b/>
                <w:sz w:val="22"/>
                <w:szCs w:val="22"/>
              </w:rPr>
              <w:t>Description of Work</w:t>
            </w:r>
          </w:p>
          <w:p w14:paraId="5AFE918A" w14:textId="2B992F83" w:rsidR="00A437E8" w:rsidRPr="002522C1" w:rsidRDefault="00A437E8" w:rsidP="00A673AD">
            <w:pPr>
              <w:jc w:val="both"/>
              <w:rPr>
                <w:bCs/>
                <w:sz w:val="22"/>
                <w:szCs w:val="22"/>
              </w:rPr>
            </w:pPr>
            <w:r>
              <w:rPr>
                <w:b/>
                <w:sz w:val="22"/>
                <w:szCs w:val="22"/>
              </w:rPr>
              <w:t>T1.1:</w:t>
            </w:r>
            <w:r w:rsidR="002522C1">
              <w:rPr>
                <w:b/>
                <w:sz w:val="22"/>
                <w:szCs w:val="22"/>
              </w:rPr>
              <w:t xml:space="preserve"> </w:t>
            </w:r>
            <w:r w:rsidR="002522C1" w:rsidRPr="002522C1">
              <w:rPr>
                <w:b/>
                <w:bCs/>
                <w:sz w:val="22"/>
                <w:szCs w:val="22"/>
              </w:rPr>
              <w:t>State of the art analysis</w:t>
            </w:r>
            <w:r w:rsidR="002522C1">
              <w:rPr>
                <w:b/>
                <w:bCs/>
                <w:sz w:val="22"/>
                <w:szCs w:val="22"/>
              </w:rPr>
              <w:t xml:space="preserve">, </w:t>
            </w:r>
            <w:r w:rsidR="002522C1" w:rsidRPr="002522C1">
              <w:rPr>
                <w:b/>
                <w:bCs/>
                <w:sz w:val="22"/>
                <w:szCs w:val="22"/>
              </w:rPr>
              <w:t xml:space="preserve">requirements </w:t>
            </w:r>
            <w:r w:rsidR="002522C1">
              <w:rPr>
                <w:b/>
                <w:bCs/>
                <w:sz w:val="22"/>
                <w:szCs w:val="22"/>
              </w:rPr>
              <w:t xml:space="preserve">and architecture </w:t>
            </w:r>
            <w:r w:rsidR="002522C1" w:rsidRPr="002522C1">
              <w:rPr>
                <w:b/>
                <w:bCs/>
                <w:sz w:val="22"/>
                <w:szCs w:val="22"/>
              </w:rPr>
              <w:t>specification</w:t>
            </w:r>
            <w:r w:rsidR="002522C1">
              <w:rPr>
                <w:b/>
                <w:bCs/>
                <w:sz w:val="22"/>
                <w:szCs w:val="22"/>
              </w:rPr>
              <w:t>.</w:t>
            </w:r>
            <w:r w:rsidR="002522C1" w:rsidRPr="002522C1">
              <w:rPr>
                <w:b/>
                <w:bCs/>
                <w:sz w:val="22"/>
                <w:szCs w:val="22"/>
              </w:rPr>
              <w:t xml:space="preserve"> </w:t>
            </w:r>
            <w:r w:rsidR="002522C1">
              <w:rPr>
                <w:b/>
                <w:bCs/>
                <w:sz w:val="22"/>
                <w:szCs w:val="22"/>
              </w:rPr>
              <w:t xml:space="preserve"> </w:t>
            </w:r>
            <w:r w:rsidR="002522C1" w:rsidRPr="002522C1">
              <w:rPr>
                <w:bCs/>
                <w:sz w:val="22"/>
                <w:szCs w:val="22"/>
              </w:rPr>
              <w:t>Activities in this task will concentrate on</w:t>
            </w:r>
            <w:r w:rsidR="002522C1">
              <w:rPr>
                <w:bCs/>
                <w:sz w:val="22"/>
                <w:szCs w:val="22"/>
              </w:rPr>
              <w:t>:</w:t>
            </w:r>
            <w:r w:rsidR="002522C1" w:rsidRPr="002522C1">
              <w:rPr>
                <w:bCs/>
                <w:sz w:val="22"/>
                <w:szCs w:val="22"/>
              </w:rPr>
              <w:t xml:space="preserve"> </w:t>
            </w:r>
            <w:r w:rsidR="002522C1">
              <w:rPr>
                <w:bCs/>
                <w:sz w:val="22"/>
                <w:szCs w:val="22"/>
              </w:rPr>
              <w:t>(</w:t>
            </w:r>
            <w:proofErr w:type="spellStart"/>
            <w:r w:rsidR="002522C1">
              <w:rPr>
                <w:bCs/>
                <w:sz w:val="22"/>
                <w:szCs w:val="22"/>
              </w:rPr>
              <w:t>i</w:t>
            </w:r>
            <w:proofErr w:type="spellEnd"/>
            <w:r w:rsidR="002522C1">
              <w:rPr>
                <w:bCs/>
                <w:sz w:val="22"/>
                <w:szCs w:val="22"/>
              </w:rPr>
              <w:t xml:space="preserve">) delivering a </w:t>
            </w:r>
            <w:r w:rsidR="002522C1" w:rsidRPr="002522C1">
              <w:rPr>
                <w:b/>
                <w:bCs/>
                <w:sz w:val="22"/>
                <w:szCs w:val="22"/>
              </w:rPr>
              <w:t xml:space="preserve">state of the art survey </w:t>
            </w:r>
            <w:r w:rsidR="002522C1" w:rsidRPr="002522C1">
              <w:rPr>
                <w:bCs/>
                <w:sz w:val="22"/>
                <w:szCs w:val="22"/>
              </w:rPr>
              <w:t>covering relevant technologies, research papers, and commercial products in the</w:t>
            </w:r>
            <w:r w:rsidR="002522C1">
              <w:rPr>
                <w:bCs/>
                <w:sz w:val="22"/>
                <w:szCs w:val="22"/>
              </w:rPr>
              <w:t xml:space="preserve"> relevant areas of the project; (ii) </w:t>
            </w:r>
            <w:r w:rsidR="002522C1" w:rsidRPr="002522C1">
              <w:rPr>
                <w:bCs/>
                <w:sz w:val="22"/>
                <w:szCs w:val="22"/>
              </w:rPr>
              <w:t xml:space="preserve">A </w:t>
            </w:r>
            <w:r w:rsidR="002522C1" w:rsidRPr="002522C1">
              <w:rPr>
                <w:b/>
                <w:bCs/>
                <w:sz w:val="22"/>
                <w:szCs w:val="22"/>
              </w:rPr>
              <w:t xml:space="preserve">requirement analysis </w:t>
            </w:r>
            <w:r w:rsidR="002522C1" w:rsidRPr="002522C1">
              <w:rPr>
                <w:bCs/>
                <w:sz w:val="22"/>
                <w:szCs w:val="22"/>
              </w:rPr>
              <w:t>that will be conducted for all the technical WPs, including the demonstrators, and refined through the project. Concerning demonstrator requirements, the task will run in parallel to T</w:t>
            </w:r>
            <w:r w:rsidR="00CB1B97">
              <w:rPr>
                <w:bCs/>
                <w:sz w:val="22"/>
                <w:szCs w:val="22"/>
              </w:rPr>
              <w:t>2</w:t>
            </w:r>
            <w:r w:rsidR="002522C1" w:rsidRPr="002522C1">
              <w:rPr>
                <w:bCs/>
                <w:sz w:val="22"/>
                <w:szCs w:val="22"/>
              </w:rPr>
              <w:t xml:space="preserve">.2 and support it. </w:t>
            </w:r>
          </w:p>
          <w:p w14:paraId="407121E8" w14:textId="473D194B" w:rsidR="00A437E8" w:rsidRPr="002522C1" w:rsidRDefault="00A437E8" w:rsidP="00A437E8">
            <w:pPr>
              <w:jc w:val="both"/>
              <w:rPr>
                <w:sz w:val="22"/>
                <w:szCs w:val="22"/>
              </w:rPr>
            </w:pPr>
            <w:r>
              <w:rPr>
                <w:b/>
                <w:sz w:val="22"/>
                <w:szCs w:val="22"/>
              </w:rPr>
              <w:t>T1.2:</w:t>
            </w:r>
            <w:r w:rsidR="002522C1">
              <w:rPr>
                <w:b/>
                <w:sz w:val="22"/>
                <w:szCs w:val="22"/>
              </w:rPr>
              <w:t xml:space="preserve"> Business plan definition and evaluation.  </w:t>
            </w:r>
            <w:r w:rsidR="002522C1" w:rsidRPr="002522C1">
              <w:rPr>
                <w:sz w:val="22"/>
                <w:szCs w:val="22"/>
              </w:rPr>
              <w:t>Acti</w:t>
            </w:r>
            <w:r w:rsidR="002522C1">
              <w:rPr>
                <w:sz w:val="22"/>
                <w:szCs w:val="22"/>
              </w:rPr>
              <w:t>vities in this task will concentrate on: (</w:t>
            </w:r>
            <w:proofErr w:type="spellStart"/>
            <w:r w:rsidR="002522C1">
              <w:rPr>
                <w:sz w:val="22"/>
                <w:szCs w:val="22"/>
              </w:rPr>
              <w:t>i</w:t>
            </w:r>
            <w:proofErr w:type="spellEnd"/>
            <w:r w:rsidR="002522C1">
              <w:rPr>
                <w:sz w:val="22"/>
                <w:szCs w:val="22"/>
              </w:rPr>
              <w:t xml:space="preserve">) drafting a business model canvas (BMC) to brainstorm within other internal project participants as well as the external advisory board (more details on this in section 3.2); (ii) defining a complete business plan from the BMC bootstrap; (iii) </w:t>
            </w:r>
            <w:r w:rsidR="00143001">
              <w:rPr>
                <w:sz w:val="22"/>
                <w:szCs w:val="22"/>
              </w:rPr>
              <w:t>devise</w:t>
            </w:r>
            <w:r w:rsidR="002522C1">
              <w:rPr>
                <w:sz w:val="22"/>
                <w:szCs w:val="22"/>
              </w:rPr>
              <w:t xml:space="preserve"> a </w:t>
            </w:r>
            <w:r w:rsidR="00143001">
              <w:rPr>
                <w:sz w:val="22"/>
                <w:szCs w:val="22"/>
              </w:rPr>
              <w:t>validated</w:t>
            </w:r>
            <w:r w:rsidR="002522C1">
              <w:rPr>
                <w:sz w:val="22"/>
                <w:szCs w:val="22"/>
              </w:rPr>
              <w:t xml:space="preserve"> business plan through at least </w:t>
            </w:r>
            <w:r w:rsidR="00143001">
              <w:rPr>
                <w:sz w:val="22"/>
                <w:szCs w:val="22"/>
              </w:rPr>
              <w:t>3</w:t>
            </w:r>
            <w:r w:rsidR="002522C1">
              <w:rPr>
                <w:sz w:val="22"/>
                <w:szCs w:val="22"/>
              </w:rPr>
              <w:t xml:space="preserve"> Delphi studies.</w:t>
            </w:r>
          </w:p>
          <w:p w14:paraId="75EC6BD7" w14:textId="6E451F4F" w:rsidR="005762AB" w:rsidRPr="00166A35" w:rsidRDefault="00A437E8" w:rsidP="00166A35">
            <w:pPr>
              <w:jc w:val="both"/>
              <w:rPr>
                <w:sz w:val="22"/>
                <w:szCs w:val="22"/>
              </w:rPr>
            </w:pPr>
            <w:r>
              <w:rPr>
                <w:b/>
                <w:sz w:val="22"/>
                <w:szCs w:val="22"/>
              </w:rPr>
              <w:lastRenderedPageBreak/>
              <w:t>T1.3:</w:t>
            </w:r>
            <w:r w:rsidR="002522C1">
              <w:rPr>
                <w:b/>
                <w:sz w:val="22"/>
                <w:szCs w:val="22"/>
              </w:rPr>
              <w:t xml:space="preserve"> Legal</w:t>
            </w:r>
            <w:r w:rsidR="009334F1">
              <w:rPr>
                <w:b/>
                <w:sz w:val="22"/>
                <w:szCs w:val="22"/>
              </w:rPr>
              <w:t>, ethical</w:t>
            </w:r>
            <w:r w:rsidR="002522C1">
              <w:rPr>
                <w:b/>
                <w:sz w:val="22"/>
                <w:szCs w:val="22"/>
              </w:rPr>
              <w:t xml:space="preserve"> &amp; </w:t>
            </w:r>
            <w:r w:rsidR="009334F1">
              <w:rPr>
                <w:b/>
                <w:sz w:val="22"/>
                <w:szCs w:val="22"/>
              </w:rPr>
              <w:t>s</w:t>
            </w:r>
            <w:r w:rsidR="002522C1">
              <w:rPr>
                <w:b/>
                <w:sz w:val="22"/>
                <w:szCs w:val="22"/>
              </w:rPr>
              <w:t xml:space="preserve">ocietal plan definition and evaluation. </w:t>
            </w:r>
            <w:r w:rsidR="002522C1" w:rsidRPr="002522C1">
              <w:rPr>
                <w:sz w:val="22"/>
                <w:szCs w:val="22"/>
              </w:rPr>
              <w:t>Ac</w:t>
            </w:r>
            <w:r w:rsidR="002522C1">
              <w:rPr>
                <w:sz w:val="22"/>
                <w:szCs w:val="22"/>
              </w:rPr>
              <w:t>tivities in this task will concentrate on: (</w:t>
            </w:r>
            <w:proofErr w:type="spellStart"/>
            <w:r w:rsidR="002522C1">
              <w:rPr>
                <w:sz w:val="22"/>
                <w:szCs w:val="22"/>
              </w:rPr>
              <w:t>i</w:t>
            </w:r>
            <w:proofErr w:type="spellEnd"/>
            <w:r w:rsidR="002522C1">
              <w:rPr>
                <w:sz w:val="22"/>
                <w:szCs w:val="22"/>
              </w:rPr>
              <w:t xml:space="preserve">) drafting a societal and social-networking model compatible with </w:t>
            </w:r>
            <w:r w:rsidR="009334F1">
              <w:rPr>
                <w:sz w:val="22"/>
                <w:szCs w:val="22"/>
              </w:rPr>
              <w:t>V2</w:t>
            </w:r>
            <w:r w:rsidR="002522C1">
              <w:rPr>
                <w:sz w:val="22"/>
                <w:szCs w:val="22"/>
              </w:rPr>
              <w:t xml:space="preserve">; (ii) evaluate and address the legal implications; (iii) </w:t>
            </w:r>
            <w:r w:rsidR="00833DAB">
              <w:rPr>
                <w:sz w:val="22"/>
                <w:szCs w:val="22"/>
              </w:rPr>
              <w:t xml:space="preserve">plan </w:t>
            </w:r>
            <w:r w:rsidR="002522C1">
              <w:rPr>
                <w:sz w:val="22"/>
                <w:szCs w:val="22"/>
              </w:rPr>
              <w:t>improve</w:t>
            </w:r>
            <w:r w:rsidR="00833DAB">
              <w:rPr>
                <w:sz w:val="22"/>
                <w:szCs w:val="22"/>
              </w:rPr>
              <w:t>ments of</w:t>
            </w:r>
            <w:r w:rsidR="002522C1">
              <w:rPr>
                <w:sz w:val="22"/>
                <w:szCs w:val="22"/>
              </w:rPr>
              <w:t xml:space="preserve"> </w:t>
            </w:r>
            <w:r w:rsidR="009334F1">
              <w:rPr>
                <w:sz w:val="22"/>
                <w:szCs w:val="22"/>
              </w:rPr>
              <w:t>V2</w:t>
            </w:r>
            <w:r w:rsidR="002522C1">
              <w:rPr>
                <w:sz w:val="22"/>
                <w:szCs w:val="22"/>
              </w:rPr>
              <w:t xml:space="preserve"> technical requirements to address </w:t>
            </w:r>
            <w:r w:rsidR="00833DAB">
              <w:rPr>
                <w:sz w:val="22"/>
                <w:szCs w:val="22"/>
              </w:rPr>
              <w:t>(</w:t>
            </w:r>
            <w:proofErr w:type="spellStart"/>
            <w:r w:rsidR="00833DAB">
              <w:rPr>
                <w:sz w:val="22"/>
                <w:szCs w:val="22"/>
              </w:rPr>
              <w:t>i</w:t>
            </w:r>
            <w:proofErr w:type="spellEnd"/>
            <w:r w:rsidR="00833DAB">
              <w:rPr>
                <w:sz w:val="22"/>
                <w:szCs w:val="22"/>
              </w:rPr>
              <w:t>) and (ii)</w:t>
            </w:r>
            <w:r w:rsidR="002522C1">
              <w:rPr>
                <w:sz w:val="22"/>
                <w:szCs w:val="22"/>
              </w:rPr>
              <w:t>.</w:t>
            </w:r>
          </w:p>
        </w:tc>
      </w:tr>
      <w:tr w:rsidR="001F5DE4" w:rsidRPr="00EB14DA" w14:paraId="08E9CF0F" w14:textId="77777777" w:rsidTr="001652DD">
        <w:trPr>
          <w:trHeight w:val="1014"/>
        </w:trPr>
        <w:tc>
          <w:tcPr>
            <w:tcW w:w="10348" w:type="dxa"/>
            <w:gridSpan w:val="2"/>
          </w:tcPr>
          <w:p w14:paraId="300DFB3D" w14:textId="19078026" w:rsidR="001F5DE4" w:rsidRDefault="007032BF" w:rsidP="00A673AD">
            <w:pPr>
              <w:jc w:val="both"/>
              <w:rPr>
                <w:b/>
                <w:sz w:val="22"/>
                <w:szCs w:val="22"/>
              </w:rPr>
            </w:pPr>
            <w:r>
              <w:rPr>
                <w:b/>
                <w:sz w:val="22"/>
                <w:szCs w:val="22"/>
              </w:rPr>
              <w:lastRenderedPageBreak/>
              <w:t xml:space="preserve">WP1 </w:t>
            </w:r>
            <w:r w:rsidR="001F5DE4" w:rsidRPr="00EB14DA">
              <w:rPr>
                <w:b/>
                <w:sz w:val="22"/>
                <w:szCs w:val="22"/>
              </w:rPr>
              <w:t>Deliverable</w:t>
            </w:r>
            <w:r>
              <w:rPr>
                <w:b/>
                <w:sz w:val="22"/>
                <w:szCs w:val="22"/>
              </w:rPr>
              <w:t>s</w:t>
            </w:r>
          </w:p>
          <w:p w14:paraId="4FF4F0C4" w14:textId="56CA90CE" w:rsidR="007032BF" w:rsidRDefault="007032BF" w:rsidP="007032BF">
            <w:pPr>
              <w:jc w:val="both"/>
              <w:rPr>
                <w:sz w:val="22"/>
                <w:szCs w:val="22"/>
              </w:rPr>
            </w:pPr>
            <w:r>
              <w:rPr>
                <w:b/>
                <w:sz w:val="22"/>
                <w:szCs w:val="22"/>
              </w:rPr>
              <w:t xml:space="preserve">D1.1: </w:t>
            </w:r>
            <w:r w:rsidR="009334F1">
              <w:rPr>
                <w:sz w:val="22"/>
                <w:szCs w:val="22"/>
              </w:rPr>
              <w:t>V2</w:t>
            </w:r>
            <w:r w:rsidRPr="007032BF">
              <w:rPr>
                <w:sz w:val="22"/>
                <w:szCs w:val="22"/>
              </w:rPr>
              <w:t xml:space="preserve"> Requirements Analysis and Software Architecture</w:t>
            </w:r>
            <w:r w:rsidR="008168A3">
              <w:rPr>
                <w:sz w:val="22"/>
                <w:szCs w:val="22"/>
              </w:rPr>
              <w:t xml:space="preserve"> Models</w:t>
            </w:r>
            <w:r w:rsidR="00DB649C">
              <w:rPr>
                <w:sz w:val="22"/>
                <w:szCs w:val="22"/>
              </w:rPr>
              <w:t>; FUP functional specifications</w:t>
            </w:r>
            <w:r w:rsidR="008168A3">
              <w:rPr>
                <w:sz w:val="22"/>
                <w:szCs w:val="22"/>
              </w:rPr>
              <w:t>.</w:t>
            </w:r>
          </w:p>
          <w:p w14:paraId="0164F494" w14:textId="67B379B0" w:rsidR="007032BF" w:rsidRDefault="007032BF" w:rsidP="007032BF">
            <w:pPr>
              <w:jc w:val="both"/>
              <w:rPr>
                <w:sz w:val="22"/>
                <w:szCs w:val="22"/>
              </w:rPr>
            </w:pPr>
            <w:r w:rsidRPr="007032BF">
              <w:rPr>
                <w:b/>
                <w:sz w:val="22"/>
                <w:szCs w:val="22"/>
              </w:rPr>
              <w:t>D1.2:</w:t>
            </w:r>
            <w:r>
              <w:rPr>
                <w:b/>
                <w:sz w:val="22"/>
                <w:szCs w:val="22"/>
              </w:rPr>
              <w:t xml:space="preserve"> </w:t>
            </w:r>
            <w:r w:rsidR="009334F1">
              <w:rPr>
                <w:sz w:val="22"/>
                <w:szCs w:val="22"/>
              </w:rPr>
              <w:t>V2</w:t>
            </w:r>
            <w:r>
              <w:rPr>
                <w:sz w:val="22"/>
                <w:szCs w:val="22"/>
              </w:rPr>
              <w:t xml:space="preserve"> Business Plan</w:t>
            </w:r>
            <w:r w:rsidR="008168A3">
              <w:rPr>
                <w:sz w:val="22"/>
                <w:szCs w:val="22"/>
              </w:rPr>
              <w:t>.</w:t>
            </w:r>
          </w:p>
          <w:p w14:paraId="7C23EA8B" w14:textId="3D30918E" w:rsidR="00166A35" w:rsidRPr="00DB649C" w:rsidRDefault="007032BF" w:rsidP="00DB649C">
            <w:pPr>
              <w:jc w:val="both"/>
              <w:rPr>
                <w:sz w:val="22"/>
                <w:szCs w:val="22"/>
              </w:rPr>
            </w:pPr>
            <w:r w:rsidRPr="007032BF">
              <w:rPr>
                <w:b/>
                <w:sz w:val="22"/>
                <w:szCs w:val="22"/>
              </w:rPr>
              <w:t>D1.3:</w:t>
            </w:r>
            <w:r>
              <w:rPr>
                <w:b/>
                <w:sz w:val="22"/>
                <w:szCs w:val="22"/>
              </w:rPr>
              <w:t xml:space="preserve"> </w:t>
            </w:r>
            <w:r w:rsidR="009334F1">
              <w:rPr>
                <w:sz w:val="22"/>
                <w:szCs w:val="22"/>
              </w:rPr>
              <w:t>V2</w:t>
            </w:r>
            <w:r w:rsidRPr="007032BF">
              <w:rPr>
                <w:sz w:val="22"/>
                <w:szCs w:val="22"/>
              </w:rPr>
              <w:t xml:space="preserve"> Legal</w:t>
            </w:r>
            <w:r w:rsidR="009334F1">
              <w:rPr>
                <w:sz w:val="22"/>
                <w:szCs w:val="22"/>
              </w:rPr>
              <w:t>, Ethical</w:t>
            </w:r>
            <w:r w:rsidRPr="007032BF">
              <w:rPr>
                <w:sz w:val="22"/>
                <w:szCs w:val="22"/>
              </w:rPr>
              <w:t xml:space="preserve"> &amp; Societal Plan</w:t>
            </w:r>
            <w:r w:rsidR="008168A3">
              <w:rPr>
                <w:sz w:val="22"/>
                <w:szCs w:val="22"/>
              </w:rPr>
              <w:t>.</w:t>
            </w:r>
          </w:p>
        </w:tc>
      </w:tr>
    </w:tbl>
    <w:p w14:paraId="6AF74524" w14:textId="77777777" w:rsidR="00EF18E9" w:rsidRDefault="00EF18E9" w:rsidP="00EF18E9">
      <w:pPr>
        <w:jc w:val="both"/>
        <w:rPr>
          <w:b/>
          <w:sz w:val="22"/>
          <w:szCs w:val="22"/>
        </w:rPr>
      </w:pPr>
    </w:p>
    <w:tbl>
      <w:tblPr>
        <w:tblStyle w:val="TableGrid"/>
        <w:tblW w:w="10348" w:type="dxa"/>
        <w:tblInd w:w="108" w:type="dxa"/>
        <w:tblLook w:val="04A0" w:firstRow="1" w:lastRow="0" w:firstColumn="1" w:lastColumn="0" w:noHBand="0" w:noVBand="1"/>
      </w:tblPr>
      <w:tblGrid>
        <w:gridCol w:w="4150"/>
        <w:gridCol w:w="6198"/>
      </w:tblGrid>
      <w:tr w:rsidR="00993F12" w:rsidRPr="00EB14DA" w14:paraId="76523913" w14:textId="77777777" w:rsidTr="008D16CD">
        <w:tc>
          <w:tcPr>
            <w:tcW w:w="4150" w:type="dxa"/>
            <w:shd w:val="clear" w:color="auto" w:fill="C6D9F1" w:themeFill="text2" w:themeFillTint="33"/>
          </w:tcPr>
          <w:p w14:paraId="50DFDA4C" w14:textId="33FBEEB9" w:rsidR="00993F12" w:rsidRPr="00EB14DA" w:rsidRDefault="00993F12" w:rsidP="00993F12">
            <w:pPr>
              <w:jc w:val="both"/>
              <w:rPr>
                <w:b/>
                <w:sz w:val="22"/>
                <w:szCs w:val="22"/>
              </w:rPr>
            </w:pPr>
            <w:r w:rsidRPr="00EB14DA">
              <w:rPr>
                <w:b/>
                <w:sz w:val="22"/>
                <w:szCs w:val="22"/>
              </w:rPr>
              <w:t>Work Package Title</w:t>
            </w:r>
            <w:r w:rsidR="00E816A9">
              <w:rPr>
                <w:b/>
                <w:sz w:val="22"/>
                <w:szCs w:val="22"/>
              </w:rPr>
              <w:t xml:space="preserve"> (Effort)</w:t>
            </w:r>
            <w:r w:rsidR="002447A2">
              <w:rPr>
                <w:b/>
                <w:sz w:val="22"/>
                <w:szCs w:val="22"/>
              </w:rPr>
              <w:t xml:space="preserve"> - Lead</w:t>
            </w:r>
          </w:p>
        </w:tc>
        <w:tc>
          <w:tcPr>
            <w:tcW w:w="6198" w:type="dxa"/>
          </w:tcPr>
          <w:p w14:paraId="36C673B8" w14:textId="52E83010" w:rsidR="00993F12" w:rsidRPr="00EB14DA" w:rsidRDefault="00166A35" w:rsidP="002955AC">
            <w:pPr>
              <w:jc w:val="both"/>
              <w:rPr>
                <w:b/>
                <w:sz w:val="22"/>
                <w:szCs w:val="22"/>
              </w:rPr>
            </w:pPr>
            <w:r>
              <w:rPr>
                <w:rFonts w:ascii="Helvetica" w:hAnsi="Helvetica" w:cs="Helvetica"/>
                <w:b/>
                <w:bCs/>
              </w:rPr>
              <w:t>WP2</w:t>
            </w:r>
            <w:r w:rsidR="00993F12">
              <w:rPr>
                <w:rFonts w:ascii="Helvetica" w:hAnsi="Helvetica" w:cs="Helvetica"/>
                <w:b/>
                <w:bCs/>
              </w:rPr>
              <w:t xml:space="preserve">: </w:t>
            </w:r>
            <w:r w:rsidR="009334F1">
              <w:rPr>
                <w:rFonts w:ascii="Helvetica" w:hAnsi="Helvetica" w:cs="Helvetica"/>
                <w:b/>
                <w:bCs/>
              </w:rPr>
              <w:t>V2</w:t>
            </w:r>
            <w:r w:rsidR="00993F12">
              <w:rPr>
                <w:rFonts w:ascii="Helvetica" w:hAnsi="Helvetica" w:cs="Helvetica"/>
                <w:b/>
                <w:bCs/>
              </w:rPr>
              <w:t xml:space="preserve"> </w:t>
            </w:r>
            <w:r w:rsidR="002955AC">
              <w:rPr>
                <w:rFonts w:ascii="Helvetica" w:hAnsi="Helvetica" w:cs="Helvetica"/>
                <w:b/>
                <w:bCs/>
              </w:rPr>
              <w:t>Prototyping</w:t>
            </w:r>
            <w:r w:rsidR="00D63897">
              <w:rPr>
                <w:rFonts w:ascii="Helvetica" w:hAnsi="Helvetica" w:cs="Helvetica"/>
                <w:b/>
                <w:bCs/>
              </w:rPr>
              <w:t xml:space="preserve"> and Evaluation</w:t>
            </w:r>
            <w:r w:rsidR="002955AC">
              <w:rPr>
                <w:rFonts w:ascii="Helvetica" w:hAnsi="Helvetica" w:cs="Helvetica"/>
                <w:b/>
                <w:bCs/>
              </w:rPr>
              <w:t xml:space="preserve"> </w:t>
            </w:r>
            <w:r w:rsidR="001B5226">
              <w:rPr>
                <w:rFonts w:ascii="Helvetica" w:hAnsi="Helvetica" w:cs="Helvetica"/>
                <w:b/>
                <w:bCs/>
              </w:rPr>
              <w:t xml:space="preserve">(MM = </w:t>
            </w:r>
            <w:r w:rsidR="002955AC">
              <w:rPr>
                <w:rFonts w:ascii="Helvetica" w:hAnsi="Helvetica" w:cs="Helvetica"/>
                <w:b/>
                <w:bCs/>
              </w:rPr>
              <w:t>4</w:t>
            </w:r>
            <w:r w:rsidR="001B5226">
              <w:rPr>
                <w:rFonts w:ascii="Helvetica" w:hAnsi="Helvetica" w:cs="Helvetica"/>
                <w:b/>
                <w:bCs/>
              </w:rPr>
              <w:t xml:space="preserve"> FTE)</w:t>
            </w:r>
            <w:r w:rsidR="002447A2">
              <w:rPr>
                <w:rFonts w:ascii="Helvetica" w:hAnsi="Helvetica" w:cs="Helvetica"/>
                <w:b/>
                <w:bCs/>
              </w:rPr>
              <w:t xml:space="preserve"> - </w:t>
            </w:r>
          </w:p>
        </w:tc>
      </w:tr>
      <w:tr w:rsidR="00993F12" w:rsidRPr="00EB14DA" w14:paraId="7EEF3471" w14:textId="77777777" w:rsidTr="008D16CD">
        <w:trPr>
          <w:trHeight w:val="991"/>
        </w:trPr>
        <w:tc>
          <w:tcPr>
            <w:tcW w:w="10348" w:type="dxa"/>
            <w:gridSpan w:val="2"/>
          </w:tcPr>
          <w:p w14:paraId="38BD836E" w14:textId="77777777" w:rsidR="00993F12" w:rsidRPr="00EB14DA" w:rsidRDefault="00993F12" w:rsidP="00993F12">
            <w:pPr>
              <w:jc w:val="both"/>
              <w:rPr>
                <w:b/>
                <w:sz w:val="22"/>
                <w:szCs w:val="22"/>
              </w:rPr>
            </w:pPr>
            <w:r w:rsidRPr="00EB14DA">
              <w:rPr>
                <w:b/>
                <w:sz w:val="22"/>
                <w:szCs w:val="22"/>
              </w:rPr>
              <w:t>Objectives</w:t>
            </w:r>
          </w:p>
          <w:p w14:paraId="5967D1F9" w14:textId="07A9622C" w:rsidR="00993F12" w:rsidRPr="00A437E8" w:rsidRDefault="00993F12" w:rsidP="00153D90">
            <w:pPr>
              <w:jc w:val="both"/>
              <w:rPr>
                <w:sz w:val="22"/>
                <w:szCs w:val="22"/>
              </w:rPr>
            </w:pPr>
            <w:r w:rsidRPr="00A437E8">
              <w:rPr>
                <w:sz w:val="22"/>
                <w:szCs w:val="22"/>
              </w:rPr>
              <w:t xml:space="preserve">The goals of this WP are as follows: </w:t>
            </w:r>
            <w:r w:rsidR="002157EA">
              <w:rPr>
                <w:sz w:val="22"/>
                <w:szCs w:val="22"/>
              </w:rPr>
              <w:t xml:space="preserve">are to provide </w:t>
            </w:r>
            <w:r w:rsidR="002157EA" w:rsidRPr="002157EA">
              <w:rPr>
                <w:sz w:val="22"/>
                <w:szCs w:val="22"/>
              </w:rPr>
              <w:t xml:space="preserve">prototypical designs for the </w:t>
            </w:r>
            <w:r w:rsidR="00D63897">
              <w:rPr>
                <w:b/>
                <w:sz w:val="22"/>
                <w:szCs w:val="22"/>
              </w:rPr>
              <w:t>V2</w:t>
            </w:r>
            <w:r w:rsidR="002157EA" w:rsidRPr="002157EA">
              <w:rPr>
                <w:b/>
                <w:sz w:val="22"/>
                <w:szCs w:val="22"/>
              </w:rPr>
              <w:t xml:space="preserve"> platform</w:t>
            </w:r>
            <w:r w:rsidR="002157EA" w:rsidRPr="002157EA">
              <w:rPr>
                <w:b/>
                <w:bCs/>
                <w:sz w:val="22"/>
                <w:szCs w:val="22"/>
              </w:rPr>
              <w:t>s tools</w:t>
            </w:r>
            <w:r w:rsidR="00D63897">
              <w:rPr>
                <w:b/>
                <w:bCs/>
                <w:sz w:val="22"/>
                <w:szCs w:val="22"/>
              </w:rPr>
              <w:t xml:space="preserve"> and integration backbone</w:t>
            </w:r>
            <w:r w:rsidR="002157EA" w:rsidRPr="002157EA">
              <w:rPr>
                <w:b/>
                <w:bCs/>
                <w:sz w:val="22"/>
                <w:szCs w:val="22"/>
              </w:rPr>
              <w:t xml:space="preserve">, </w:t>
            </w:r>
            <w:r w:rsidR="002157EA" w:rsidRPr="002157EA">
              <w:rPr>
                <w:bCs/>
                <w:sz w:val="22"/>
                <w:szCs w:val="22"/>
              </w:rPr>
              <w:t>implementing</w:t>
            </w:r>
            <w:r w:rsidR="002157EA">
              <w:rPr>
                <w:bCs/>
                <w:sz w:val="22"/>
                <w:szCs w:val="22"/>
              </w:rPr>
              <w:t xml:space="preserve"> a</w:t>
            </w:r>
            <w:r w:rsidR="002157EA" w:rsidRPr="002157EA">
              <w:rPr>
                <w:bCs/>
                <w:sz w:val="22"/>
                <w:szCs w:val="22"/>
              </w:rPr>
              <w:t xml:space="preserve"> </w:t>
            </w:r>
            <w:r w:rsidR="002157EA" w:rsidRPr="002157EA">
              <w:rPr>
                <w:sz w:val="22"/>
                <w:szCs w:val="22"/>
              </w:rPr>
              <w:t>demo</w:t>
            </w:r>
            <w:r w:rsidR="002157EA">
              <w:rPr>
                <w:sz w:val="22"/>
                <w:szCs w:val="22"/>
              </w:rPr>
              <w:t xml:space="preserve">nstrator that integrates basic functionalities of the </w:t>
            </w:r>
            <w:r w:rsidR="00D63897">
              <w:rPr>
                <w:sz w:val="22"/>
                <w:szCs w:val="22"/>
              </w:rPr>
              <w:t>V2</w:t>
            </w:r>
            <w:r w:rsidR="002157EA">
              <w:rPr>
                <w:sz w:val="22"/>
                <w:szCs w:val="22"/>
              </w:rPr>
              <w:t xml:space="preserve"> platform components to achieve</w:t>
            </w:r>
            <w:r w:rsidR="002157EA" w:rsidRPr="002157EA">
              <w:rPr>
                <w:sz w:val="22"/>
                <w:szCs w:val="22"/>
              </w:rPr>
              <w:t xml:space="preserve"> </w:t>
            </w:r>
            <w:r w:rsidR="002157EA" w:rsidRPr="002157EA">
              <w:rPr>
                <w:b/>
                <w:sz w:val="22"/>
                <w:szCs w:val="22"/>
              </w:rPr>
              <w:t xml:space="preserve">Technology Readiness Level </w:t>
            </w:r>
            <w:r w:rsidR="00153D90">
              <w:rPr>
                <w:b/>
                <w:sz w:val="22"/>
                <w:szCs w:val="22"/>
              </w:rPr>
              <w:t>2</w:t>
            </w:r>
            <w:r w:rsidR="002157EA" w:rsidRPr="002157EA">
              <w:rPr>
                <w:sz w:val="22"/>
                <w:szCs w:val="22"/>
              </w:rPr>
              <w:t>.</w:t>
            </w:r>
          </w:p>
        </w:tc>
      </w:tr>
      <w:tr w:rsidR="00993F12" w:rsidRPr="00EB14DA" w14:paraId="684BB5E6" w14:textId="77777777" w:rsidTr="008D16CD">
        <w:trPr>
          <w:trHeight w:val="687"/>
        </w:trPr>
        <w:tc>
          <w:tcPr>
            <w:tcW w:w="10348" w:type="dxa"/>
            <w:gridSpan w:val="2"/>
          </w:tcPr>
          <w:p w14:paraId="39BBBDF9" w14:textId="77777777" w:rsidR="00993F12" w:rsidRDefault="00993F12" w:rsidP="00993F12">
            <w:pPr>
              <w:jc w:val="both"/>
              <w:rPr>
                <w:b/>
                <w:sz w:val="22"/>
                <w:szCs w:val="22"/>
              </w:rPr>
            </w:pPr>
            <w:r>
              <w:rPr>
                <w:b/>
                <w:sz w:val="22"/>
                <w:szCs w:val="22"/>
              </w:rPr>
              <w:t xml:space="preserve">WP2 </w:t>
            </w:r>
            <w:r w:rsidRPr="00EB14DA">
              <w:rPr>
                <w:b/>
                <w:sz w:val="22"/>
                <w:szCs w:val="22"/>
              </w:rPr>
              <w:t>Description of Work</w:t>
            </w:r>
          </w:p>
          <w:p w14:paraId="7273DB16" w14:textId="1D204504" w:rsidR="00993F12" w:rsidRPr="001F534F" w:rsidRDefault="00993F12" w:rsidP="00993F12">
            <w:pPr>
              <w:jc w:val="both"/>
              <w:rPr>
                <w:sz w:val="22"/>
                <w:szCs w:val="22"/>
              </w:rPr>
            </w:pPr>
            <w:r>
              <w:rPr>
                <w:b/>
                <w:sz w:val="22"/>
                <w:szCs w:val="22"/>
              </w:rPr>
              <w:t>T</w:t>
            </w:r>
            <w:r w:rsidR="004220E1">
              <w:rPr>
                <w:b/>
                <w:sz w:val="22"/>
                <w:szCs w:val="22"/>
              </w:rPr>
              <w:t>2</w:t>
            </w:r>
            <w:r>
              <w:rPr>
                <w:b/>
                <w:sz w:val="22"/>
                <w:szCs w:val="22"/>
              </w:rPr>
              <w:t xml:space="preserve">.1: </w:t>
            </w:r>
            <w:r w:rsidR="00D63897">
              <w:rPr>
                <w:b/>
                <w:sz w:val="22"/>
                <w:szCs w:val="22"/>
              </w:rPr>
              <w:t>V2</w:t>
            </w:r>
            <w:r w:rsidR="002157EA">
              <w:rPr>
                <w:b/>
                <w:sz w:val="22"/>
                <w:szCs w:val="22"/>
              </w:rPr>
              <w:t xml:space="preserve"> Platform Prototyping &amp; Integration. </w:t>
            </w:r>
            <w:r w:rsidR="002157EA" w:rsidRPr="002157EA">
              <w:rPr>
                <w:sz w:val="22"/>
                <w:szCs w:val="22"/>
              </w:rPr>
              <w:t>The ac</w:t>
            </w:r>
            <w:r w:rsidR="002157EA">
              <w:rPr>
                <w:sz w:val="22"/>
                <w:szCs w:val="22"/>
              </w:rPr>
              <w:t xml:space="preserve">tivities in this task will concentrate first in designing an </w:t>
            </w:r>
            <w:r w:rsidR="002157EA" w:rsidRPr="001F534F">
              <w:rPr>
                <w:b/>
                <w:sz w:val="22"/>
                <w:szCs w:val="22"/>
              </w:rPr>
              <w:t xml:space="preserve">initial </w:t>
            </w:r>
            <w:r w:rsidR="001F534F">
              <w:rPr>
                <w:b/>
                <w:sz w:val="22"/>
                <w:szCs w:val="22"/>
              </w:rPr>
              <w:t>ba</w:t>
            </w:r>
            <w:r w:rsidR="007925C5">
              <w:rPr>
                <w:b/>
                <w:sz w:val="22"/>
                <w:szCs w:val="22"/>
              </w:rPr>
              <w:t>s</w:t>
            </w:r>
            <w:r w:rsidR="001F534F">
              <w:rPr>
                <w:b/>
                <w:sz w:val="22"/>
                <w:szCs w:val="22"/>
              </w:rPr>
              <w:t xml:space="preserve">eline </w:t>
            </w:r>
            <w:r w:rsidR="002157EA" w:rsidRPr="001F534F">
              <w:rPr>
                <w:b/>
                <w:sz w:val="22"/>
                <w:szCs w:val="22"/>
              </w:rPr>
              <w:t>prototype</w:t>
            </w:r>
            <w:r w:rsidR="002157EA">
              <w:rPr>
                <w:sz w:val="22"/>
                <w:szCs w:val="22"/>
              </w:rPr>
              <w:t xml:space="preserve"> of the </w:t>
            </w:r>
            <w:r w:rsidR="00D63897">
              <w:rPr>
                <w:sz w:val="22"/>
                <w:szCs w:val="22"/>
              </w:rPr>
              <w:t>V2</w:t>
            </w:r>
            <w:r w:rsidR="002157EA">
              <w:rPr>
                <w:sz w:val="22"/>
                <w:szCs w:val="22"/>
              </w:rPr>
              <w:t xml:space="preserve"> platform, to be tested </w:t>
            </w:r>
            <w:r w:rsidR="001F534F">
              <w:rPr>
                <w:sz w:val="22"/>
                <w:szCs w:val="22"/>
              </w:rPr>
              <w:t>initially</w:t>
            </w:r>
            <w:r w:rsidR="002157EA">
              <w:rPr>
                <w:sz w:val="22"/>
                <w:szCs w:val="22"/>
              </w:rPr>
              <w:t xml:space="preserve"> with a series of </w:t>
            </w:r>
            <w:r w:rsidR="001F534F">
              <w:rPr>
                <w:sz w:val="22"/>
                <w:szCs w:val="22"/>
              </w:rPr>
              <w:t>3 round table brainstorm sessions</w:t>
            </w:r>
            <w:r w:rsidR="00A66DA5">
              <w:rPr>
                <w:sz w:val="22"/>
                <w:szCs w:val="22"/>
              </w:rPr>
              <w:t xml:space="preserve"> and </w:t>
            </w:r>
            <w:r w:rsidR="002157EA">
              <w:rPr>
                <w:sz w:val="22"/>
                <w:szCs w:val="22"/>
              </w:rPr>
              <w:t>5</w:t>
            </w:r>
            <w:r w:rsidR="00A66DA5">
              <w:rPr>
                <w:sz w:val="22"/>
                <w:szCs w:val="22"/>
              </w:rPr>
              <w:t xml:space="preserve"> real-life</w:t>
            </w:r>
            <w:r w:rsidR="002157EA">
              <w:rPr>
                <w:sz w:val="22"/>
                <w:szCs w:val="22"/>
              </w:rPr>
              <w:t xml:space="preserve"> </w:t>
            </w:r>
            <w:r w:rsidR="001F534F">
              <w:rPr>
                <w:sz w:val="22"/>
                <w:szCs w:val="22"/>
              </w:rPr>
              <w:t xml:space="preserve">V^2 try-outs </w:t>
            </w:r>
            <w:proofErr w:type="spellStart"/>
            <w:r w:rsidR="001F534F">
              <w:rPr>
                <w:sz w:val="22"/>
                <w:szCs w:val="22"/>
              </w:rPr>
              <w:t>f.e</w:t>
            </w:r>
            <w:proofErr w:type="spellEnd"/>
            <w:r w:rsidR="001F534F">
              <w:rPr>
                <w:sz w:val="22"/>
                <w:szCs w:val="22"/>
              </w:rPr>
              <w:t xml:space="preserve">. during </w:t>
            </w:r>
            <w:proofErr w:type="spellStart"/>
            <w:r w:rsidR="001F534F">
              <w:rPr>
                <w:sz w:val="22"/>
                <w:szCs w:val="22"/>
              </w:rPr>
              <w:t>Paaspop</w:t>
            </w:r>
            <w:proofErr w:type="spellEnd"/>
            <w:r w:rsidR="002157EA">
              <w:rPr>
                <w:sz w:val="22"/>
                <w:szCs w:val="22"/>
              </w:rPr>
              <w:t xml:space="preserve">. </w:t>
            </w:r>
          </w:p>
          <w:p w14:paraId="61A8CED4" w14:textId="64967F23" w:rsidR="00993F12" w:rsidRPr="002157EA" w:rsidRDefault="00993F12" w:rsidP="00993F12">
            <w:pPr>
              <w:jc w:val="both"/>
              <w:rPr>
                <w:sz w:val="22"/>
                <w:szCs w:val="22"/>
              </w:rPr>
            </w:pPr>
            <w:r>
              <w:rPr>
                <w:b/>
                <w:sz w:val="22"/>
                <w:szCs w:val="22"/>
              </w:rPr>
              <w:t>T</w:t>
            </w:r>
            <w:r w:rsidR="004220E1">
              <w:rPr>
                <w:b/>
                <w:sz w:val="22"/>
                <w:szCs w:val="22"/>
              </w:rPr>
              <w:t>2</w:t>
            </w:r>
            <w:r>
              <w:rPr>
                <w:b/>
                <w:sz w:val="22"/>
                <w:szCs w:val="22"/>
              </w:rPr>
              <w:t xml:space="preserve">.2: </w:t>
            </w:r>
            <w:r w:rsidR="001F534F">
              <w:rPr>
                <w:b/>
                <w:sz w:val="22"/>
                <w:szCs w:val="22"/>
              </w:rPr>
              <w:t>V^2</w:t>
            </w:r>
            <w:r w:rsidR="002157EA">
              <w:rPr>
                <w:b/>
                <w:sz w:val="22"/>
                <w:szCs w:val="22"/>
              </w:rPr>
              <w:t xml:space="preserve"> Prototyping &amp; Integration with </w:t>
            </w:r>
            <w:r w:rsidR="001F534F">
              <w:rPr>
                <w:b/>
                <w:sz w:val="22"/>
                <w:szCs w:val="22"/>
              </w:rPr>
              <w:t>V^2</w:t>
            </w:r>
            <w:r w:rsidR="002157EA">
              <w:rPr>
                <w:b/>
                <w:sz w:val="22"/>
                <w:szCs w:val="22"/>
              </w:rPr>
              <w:t xml:space="preserve"> Platform. </w:t>
            </w:r>
            <w:r w:rsidR="002157EA" w:rsidRPr="002157EA">
              <w:rPr>
                <w:sz w:val="22"/>
                <w:szCs w:val="22"/>
              </w:rPr>
              <w:t>The</w:t>
            </w:r>
            <w:r w:rsidR="002157EA">
              <w:rPr>
                <w:sz w:val="22"/>
                <w:szCs w:val="22"/>
              </w:rPr>
              <w:t xml:space="preserve"> activities in this task will concentrate first </w:t>
            </w:r>
            <w:r w:rsidR="007925C5">
              <w:rPr>
                <w:sz w:val="22"/>
                <w:szCs w:val="22"/>
              </w:rPr>
              <w:t>on</w:t>
            </w:r>
            <w:r w:rsidR="002157EA">
              <w:rPr>
                <w:sz w:val="22"/>
                <w:szCs w:val="22"/>
              </w:rPr>
              <w:t xml:space="preserve"> evaluating </w:t>
            </w:r>
            <w:r w:rsidR="007925C5">
              <w:rPr>
                <w:sz w:val="22"/>
                <w:szCs w:val="22"/>
              </w:rPr>
              <w:t xml:space="preserve">pre-existing </w:t>
            </w:r>
            <w:r w:rsidR="001F534F">
              <w:rPr>
                <w:sz w:val="22"/>
                <w:szCs w:val="22"/>
              </w:rPr>
              <w:t xml:space="preserve">Deep Learning </w:t>
            </w:r>
            <w:r w:rsidR="002157EA">
              <w:rPr>
                <w:sz w:val="22"/>
                <w:szCs w:val="22"/>
              </w:rPr>
              <w:t>facilities</w:t>
            </w:r>
            <w:r w:rsidR="00A82391">
              <w:rPr>
                <w:sz w:val="22"/>
                <w:szCs w:val="22"/>
              </w:rPr>
              <w:t xml:space="preserve"> of the “V2 Monitor &amp; Analysis” module (cf. Fig-1)</w:t>
            </w:r>
            <w:r w:rsidR="00A66DA5">
              <w:rPr>
                <w:sz w:val="22"/>
                <w:szCs w:val="22"/>
              </w:rPr>
              <w:t>,</w:t>
            </w:r>
            <w:r w:rsidR="002157EA">
              <w:rPr>
                <w:sz w:val="22"/>
                <w:szCs w:val="22"/>
              </w:rPr>
              <w:t xml:space="preserve"> wh</w:t>
            </w:r>
            <w:r w:rsidR="00A66DA5">
              <w:rPr>
                <w:sz w:val="22"/>
                <w:szCs w:val="22"/>
              </w:rPr>
              <w:t>ich are already integrated into</w:t>
            </w:r>
            <w:r w:rsidR="002157EA">
              <w:rPr>
                <w:sz w:val="22"/>
                <w:szCs w:val="22"/>
              </w:rPr>
              <w:t xml:space="preserve"> </w:t>
            </w:r>
            <w:r w:rsidR="001F534F">
              <w:rPr>
                <w:sz w:val="22"/>
                <w:szCs w:val="22"/>
              </w:rPr>
              <w:t>AI platforms</w:t>
            </w:r>
            <w:r w:rsidR="002157EA">
              <w:rPr>
                <w:sz w:val="22"/>
                <w:szCs w:val="22"/>
              </w:rPr>
              <w:t xml:space="preserve"> </w:t>
            </w:r>
            <w:r w:rsidR="001F534F">
              <w:rPr>
                <w:sz w:val="22"/>
                <w:szCs w:val="22"/>
              </w:rPr>
              <w:t>like Google’s TensorFlow</w:t>
            </w:r>
            <w:r w:rsidR="002157EA">
              <w:rPr>
                <w:sz w:val="22"/>
                <w:szCs w:val="22"/>
              </w:rPr>
              <w:t xml:space="preserve">. Subsequently, the task will address the implementation of the </w:t>
            </w:r>
            <w:r w:rsidR="001F534F">
              <w:rPr>
                <w:sz w:val="22"/>
                <w:szCs w:val="22"/>
              </w:rPr>
              <w:t>V^2</w:t>
            </w:r>
            <w:r w:rsidR="002157EA">
              <w:rPr>
                <w:sz w:val="22"/>
                <w:szCs w:val="22"/>
              </w:rPr>
              <w:t xml:space="preserve"> </w:t>
            </w:r>
            <w:r w:rsidR="007925C5">
              <w:rPr>
                <w:sz w:val="22"/>
                <w:szCs w:val="22"/>
              </w:rPr>
              <w:t xml:space="preserve">data and </w:t>
            </w:r>
            <w:r w:rsidR="001F534F">
              <w:rPr>
                <w:sz w:val="22"/>
                <w:szCs w:val="22"/>
              </w:rPr>
              <w:t>governance</w:t>
            </w:r>
            <w:r w:rsidR="002157EA">
              <w:rPr>
                <w:sz w:val="22"/>
                <w:szCs w:val="22"/>
              </w:rPr>
              <w:t xml:space="preserve"> model</w:t>
            </w:r>
            <w:r w:rsidR="007925C5">
              <w:rPr>
                <w:sz w:val="22"/>
                <w:szCs w:val="22"/>
              </w:rPr>
              <w:t xml:space="preserve"> that will </w:t>
            </w:r>
            <w:r w:rsidR="00867CE6">
              <w:rPr>
                <w:sz w:val="22"/>
                <w:szCs w:val="22"/>
              </w:rPr>
              <w:t>guarantee</w:t>
            </w:r>
            <w:r w:rsidR="007925C5">
              <w:rPr>
                <w:sz w:val="22"/>
                <w:szCs w:val="22"/>
              </w:rPr>
              <w:t xml:space="preserve"> secure processing and storage respecting laws and policies like GDPR</w:t>
            </w:r>
            <w:r w:rsidR="002157EA">
              <w:rPr>
                <w:sz w:val="22"/>
                <w:szCs w:val="22"/>
              </w:rPr>
              <w:t xml:space="preserve">. Finally, the task will address the integration with the </w:t>
            </w:r>
            <w:r w:rsidR="001F534F">
              <w:rPr>
                <w:sz w:val="22"/>
                <w:szCs w:val="22"/>
              </w:rPr>
              <w:t>V^2</w:t>
            </w:r>
            <w:r w:rsidR="002157EA">
              <w:rPr>
                <w:sz w:val="22"/>
                <w:szCs w:val="22"/>
              </w:rPr>
              <w:t xml:space="preserve"> platform.</w:t>
            </w:r>
          </w:p>
          <w:p w14:paraId="1E2E10EA" w14:textId="2EC7E7EF" w:rsidR="00993F12" w:rsidRPr="002157EA" w:rsidRDefault="00993F12" w:rsidP="004220E1">
            <w:pPr>
              <w:jc w:val="both"/>
              <w:rPr>
                <w:sz w:val="22"/>
                <w:szCs w:val="22"/>
              </w:rPr>
            </w:pPr>
            <w:r>
              <w:rPr>
                <w:b/>
                <w:sz w:val="22"/>
                <w:szCs w:val="22"/>
              </w:rPr>
              <w:t>T</w:t>
            </w:r>
            <w:r w:rsidR="004220E1">
              <w:rPr>
                <w:b/>
                <w:sz w:val="22"/>
                <w:szCs w:val="22"/>
              </w:rPr>
              <w:t>2</w:t>
            </w:r>
            <w:r>
              <w:rPr>
                <w:b/>
                <w:sz w:val="22"/>
                <w:szCs w:val="22"/>
              </w:rPr>
              <w:t xml:space="preserve">.3: </w:t>
            </w:r>
            <w:r w:rsidR="002157EA">
              <w:rPr>
                <w:b/>
                <w:sz w:val="22"/>
                <w:szCs w:val="22"/>
              </w:rPr>
              <w:t>Demonstrator Evaluation</w:t>
            </w:r>
            <w:r w:rsidR="00D63897">
              <w:rPr>
                <w:b/>
                <w:sz w:val="22"/>
                <w:szCs w:val="22"/>
              </w:rPr>
              <w:t xml:space="preserve"> with </w:t>
            </w:r>
            <w:r w:rsidR="007925C5">
              <w:rPr>
                <w:b/>
                <w:sz w:val="22"/>
                <w:szCs w:val="22"/>
              </w:rPr>
              <w:t>Experiments</w:t>
            </w:r>
            <w:r w:rsidR="0020595B">
              <w:rPr>
                <w:b/>
                <w:sz w:val="22"/>
                <w:szCs w:val="22"/>
              </w:rPr>
              <w:t>: Feasibility</w:t>
            </w:r>
            <w:r w:rsidR="002157EA">
              <w:rPr>
                <w:b/>
                <w:sz w:val="22"/>
                <w:szCs w:val="22"/>
              </w:rPr>
              <w:t xml:space="preserve">.  </w:t>
            </w:r>
            <w:r w:rsidR="002157EA">
              <w:rPr>
                <w:sz w:val="22"/>
                <w:szCs w:val="22"/>
              </w:rPr>
              <w:t xml:space="preserve">The activities in this task will concentrate first in defining an initial </w:t>
            </w:r>
            <w:r w:rsidR="001F534F">
              <w:rPr>
                <w:sz w:val="22"/>
                <w:szCs w:val="22"/>
              </w:rPr>
              <w:t>prototype</w:t>
            </w:r>
            <w:r w:rsidR="007925C5">
              <w:rPr>
                <w:sz w:val="22"/>
                <w:szCs w:val="22"/>
              </w:rPr>
              <w:t xml:space="preserve">, including a solid </w:t>
            </w:r>
            <w:r w:rsidR="001F534F">
              <w:rPr>
                <w:sz w:val="22"/>
                <w:szCs w:val="22"/>
              </w:rPr>
              <w:t>validation</w:t>
            </w:r>
            <w:r w:rsidR="0020595B">
              <w:rPr>
                <w:sz w:val="22"/>
                <w:szCs w:val="22"/>
              </w:rPr>
              <w:t xml:space="preserve"> assessment plan. Subsequently, the </w:t>
            </w:r>
            <w:r w:rsidR="001F534F">
              <w:rPr>
                <w:sz w:val="22"/>
                <w:szCs w:val="22"/>
              </w:rPr>
              <w:t xml:space="preserve">initial </w:t>
            </w:r>
            <w:r w:rsidR="0020595B">
              <w:rPr>
                <w:sz w:val="22"/>
                <w:szCs w:val="22"/>
              </w:rPr>
              <w:t xml:space="preserve">designs will be </w:t>
            </w:r>
            <w:r w:rsidR="001F534F">
              <w:rPr>
                <w:sz w:val="22"/>
                <w:szCs w:val="22"/>
              </w:rPr>
              <w:t>advanced in an iterative manner</w:t>
            </w:r>
            <w:r w:rsidR="0020595B">
              <w:rPr>
                <w:sz w:val="22"/>
                <w:szCs w:val="22"/>
              </w:rPr>
              <w:t xml:space="preserve"> </w:t>
            </w:r>
            <w:r w:rsidR="00143001">
              <w:rPr>
                <w:sz w:val="22"/>
                <w:szCs w:val="22"/>
              </w:rPr>
              <w:t xml:space="preserve">(relying on DevOps) </w:t>
            </w:r>
            <w:r w:rsidR="0020595B">
              <w:rPr>
                <w:sz w:val="22"/>
                <w:szCs w:val="22"/>
              </w:rPr>
              <w:t>to achieve the objectives of this proposal</w:t>
            </w:r>
            <w:r w:rsidR="009568AF">
              <w:rPr>
                <w:sz w:val="22"/>
                <w:szCs w:val="22"/>
              </w:rPr>
              <w:t>.</w:t>
            </w:r>
          </w:p>
        </w:tc>
      </w:tr>
      <w:tr w:rsidR="00993F12" w:rsidRPr="00EB14DA" w14:paraId="76D00C12" w14:textId="77777777" w:rsidTr="008D16CD">
        <w:trPr>
          <w:trHeight w:val="772"/>
        </w:trPr>
        <w:tc>
          <w:tcPr>
            <w:tcW w:w="10348" w:type="dxa"/>
            <w:gridSpan w:val="2"/>
          </w:tcPr>
          <w:p w14:paraId="3B8E310A" w14:textId="77777777" w:rsidR="00993F12" w:rsidRDefault="00993F12" w:rsidP="00993F12">
            <w:pPr>
              <w:jc w:val="both"/>
              <w:rPr>
                <w:b/>
                <w:sz w:val="22"/>
                <w:szCs w:val="22"/>
              </w:rPr>
            </w:pPr>
            <w:r>
              <w:rPr>
                <w:b/>
                <w:sz w:val="22"/>
                <w:szCs w:val="22"/>
              </w:rPr>
              <w:t xml:space="preserve">WP2 </w:t>
            </w:r>
            <w:r w:rsidRPr="00EB14DA">
              <w:rPr>
                <w:b/>
                <w:sz w:val="22"/>
                <w:szCs w:val="22"/>
              </w:rPr>
              <w:t>Deliverable</w:t>
            </w:r>
            <w:r>
              <w:rPr>
                <w:b/>
                <w:sz w:val="22"/>
                <w:szCs w:val="22"/>
              </w:rPr>
              <w:t>s</w:t>
            </w:r>
          </w:p>
          <w:p w14:paraId="58FC2978" w14:textId="77EA841B" w:rsidR="00993F12" w:rsidRPr="0020595B" w:rsidRDefault="00993F12" w:rsidP="00993F12">
            <w:pPr>
              <w:jc w:val="both"/>
              <w:rPr>
                <w:sz w:val="22"/>
                <w:szCs w:val="22"/>
              </w:rPr>
            </w:pPr>
            <w:r>
              <w:rPr>
                <w:b/>
                <w:sz w:val="22"/>
                <w:szCs w:val="22"/>
              </w:rPr>
              <w:t>D</w:t>
            </w:r>
            <w:r w:rsidR="002749E8">
              <w:rPr>
                <w:b/>
                <w:sz w:val="22"/>
                <w:szCs w:val="22"/>
              </w:rPr>
              <w:t>3</w:t>
            </w:r>
            <w:r>
              <w:rPr>
                <w:b/>
                <w:sz w:val="22"/>
                <w:szCs w:val="22"/>
              </w:rPr>
              <w:t xml:space="preserve">.1: </w:t>
            </w:r>
            <w:r w:rsidR="007347AE">
              <w:rPr>
                <w:sz w:val="22"/>
                <w:szCs w:val="22"/>
              </w:rPr>
              <w:t>V2</w:t>
            </w:r>
            <w:r w:rsidR="0020595B" w:rsidRPr="0020595B">
              <w:rPr>
                <w:sz w:val="22"/>
                <w:szCs w:val="22"/>
              </w:rPr>
              <w:t xml:space="preserve"> Platform + </w:t>
            </w:r>
            <w:r w:rsidR="007347AE">
              <w:rPr>
                <w:sz w:val="22"/>
                <w:szCs w:val="22"/>
              </w:rPr>
              <w:t xml:space="preserve">V2 Monitor and Analysis + </w:t>
            </w:r>
            <w:r w:rsidR="008168A3">
              <w:rPr>
                <w:sz w:val="22"/>
                <w:szCs w:val="22"/>
              </w:rPr>
              <w:t>- source code + release notes</w:t>
            </w:r>
            <w:r w:rsidR="00DB649C">
              <w:rPr>
                <w:sz w:val="22"/>
                <w:szCs w:val="22"/>
              </w:rPr>
              <w:t>; platform evaluation report</w:t>
            </w:r>
            <w:r w:rsidR="0020595B" w:rsidRPr="0020595B">
              <w:rPr>
                <w:sz w:val="22"/>
                <w:szCs w:val="22"/>
              </w:rPr>
              <w:t>.</w:t>
            </w:r>
          </w:p>
          <w:p w14:paraId="287DA282" w14:textId="0922AC8A" w:rsidR="00993F12" w:rsidRPr="00DB649C" w:rsidRDefault="00993F12" w:rsidP="002749E8">
            <w:pPr>
              <w:jc w:val="both"/>
              <w:rPr>
                <w:sz w:val="22"/>
                <w:szCs w:val="22"/>
              </w:rPr>
            </w:pPr>
            <w:r w:rsidRPr="007032BF">
              <w:rPr>
                <w:b/>
                <w:sz w:val="22"/>
                <w:szCs w:val="22"/>
              </w:rPr>
              <w:t>D</w:t>
            </w:r>
            <w:r w:rsidR="002749E8">
              <w:rPr>
                <w:b/>
                <w:sz w:val="22"/>
                <w:szCs w:val="22"/>
              </w:rPr>
              <w:t>3</w:t>
            </w:r>
            <w:r w:rsidRPr="007032BF">
              <w:rPr>
                <w:b/>
                <w:sz w:val="22"/>
                <w:szCs w:val="22"/>
              </w:rPr>
              <w:t>.2:</w:t>
            </w:r>
            <w:r>
              <w:rPr>
                <w:b/>
                <w:sz w:val="22"/>
                <w:szCs w:val="22"/>
              </w:rPr>
              <w:t xml:space="preserve"> </w:t>
            </w:r>
            <w:r w:rsidR="007347AE">
              <w:rPr>
                <w:sz w:val="22"/>
                <w:szCs w:val="22"/>
              </w:rPr>
              <w:t xml:space="preserve">Data </w:t>
            </w:r>
            <w:r w:rsidR="00327336">
              <w:rPr>
                <w:sz w:val="22"/>
                <w:szCs w:val="22"/>
              </w:rPr>
              <w:t xml:space="preserve">Compliance &amp; </w:t>
            </w:r>
            <w:r w:rsidR="007347AE">
              <w:rPr>
                <w:sz w:val="22"/>
                <w:szCs w:val="22"/>
              </w:rPr>
              <w:t>Governance Module</w:t>
            </w:r>
            <w:r w:rsidR="007347AE" w:rsidRPr="0020595B">
              <w:rPr>
                <w:sz w:val="22"/>
                <w:szCs w:val="22"/>
              </w:rPr>
              <w:t xml:space="preserve"> </w:t>
            </w:r>
            <w:r w:rsidR="008168A3">
              <w:rPr>
                <w:sz w:val="22"/>
                <w:szCs w:val="22"/>
              </w:rPr>
              <w:t>- source code + release notes</w:t>
            </w:r>
            <w:r w:rsidR="00DB649C">
              <w:rPr>
                <w:sz w:val="22"/>
                <w:szCs w:val="22"/>
              </w:rPr>
              <w:t xml:space="preserve">; </w:t>
            </w:r>
            <w:r w:rsidR="00327336">
              <w:rPr>
                <w:sz w:val="22"/>
                <w:szCs w:val="22"/>
              </w:rPr>
              <w:t xml:space="preserve">Data Compliance and Governance </w:t>
            </w:r>
            <w:r w:rsidR="00DB649C">
              <w:rPr>
                <w:sz w:val="22"/>
                <w:szCs w:val="22"/>
              </w:rPr>
              <w:t>evaluation report.</w:t>
            </w:r>
          </w:p>
        </w:tc>
      </w:tr>
    </w:tbl>
    <w:p w14:paraId="05EBBBAA" w14:textId="7FC12522" w:rsidR="00993F15" w:rsidRDefault="00993F15" w:rsidP="00EF18E9">
      <w:pPr>
        <w:jc w:val="both"/>
        <w:rPr>
          <w:b/>
          <w:sz w:val="22"/>
          <w:szCs w:val="22"/>
        </w:rPr>
      </w:pPr>
    </w:p>
    <w:tbl>
      <w:tblPr>
        <w:tblStyle w:val="TableGrid"/>
        <w:tblW w:w="10348" w:type="dxa"/>
        <w:tblInd w:w="108" w:type="dxa"/>
        <w:tblLook w:val="04A0" w:firstRow="1" w:lastRow="0" w:firstColumn="1" w:lastColumn="0" w:noHBand="0" w:noVBand="1"/>
      </w:tblPr>
      <w:tblGrid>
        <w:gridCol w:w="4150"/>
        <w:gridCol w:w="6198"/>
      </w:tblGrid>
      <w:tr w:rsidR="008E3F07" w:rsidRPr="00EB14DA" w14:paraId="7A85CD5F" w14:textId="77777777" w:rsidTr="008341CF">
        <w:tc>
          <w:tcPr>
            <w:tcW w:w="4150" w:type="dxa"/>
            <w:shd w:val="clear" w:color="auto" w:fill="C6D9F1" w:themeFill="text2" w:themeFillTint="33"/>
          </w:tcPr>
          <w:p w14:paraId="22AED929" w14:textId="77777777" w:rsidR="008E3F07" w:rsidRPr="00EB14DA" w:rsidRDefault="008E3F07" w:rsidP="008341CF">
            <w:pPr>
              <w:jc w:val="both"/>
              <w:rPr>
                <w:b/>
                <w:sz w:val="22"/>
                <w:szCs w:val="22"/>
              </w:rPr>
            </w:pPr>
            <w:r w:rsidRPr="00EB14DA">
              <w:rPr>
                <w:b/>
                <w:sz w:val="22"/>
                <w:szCs w:val="22"/>
              </w:rPr>
              <w:t>Work Package Title</w:t>
            </w:r>
            <w:r>
              <w:rPr>
                <w:b/>
                <w:sz w:val="22"/>
                <w:szCs w:val="22"/>
              </w:rPr>
              <w:t xml:space="preserve"> (Effort) - Lead</w:t>
            </w:r>
          </w:p>
        </w:tc>
        <w:tc>
          <w:tcPr>
            <w:tcW w:w="6198" w:type="dxa"/>
          </w:tcPr>
          <w:p w14:paraId="28CDCEDD" w14:textId="7CB0C276" w:rsidR="008E3F07" w:rsidRPr="00EB14DA" w:rsidRDefault="008E3F07" w:rsidP="008341CF">
            <w:pPr>
              <w:jc w:val="both"/>
              <w:rPr>
                <w:b/>
                <w:sz w:val="22"/>
                <w:szCs w:val="22"/>
              </w:rPr>
            </w:pPr>
            <w:r>
              <w:rPr>
                <w:rFonts w:ascii="Helvetica" w:hAnsi="Helvetica" w:cs="Helvetica"/>
                <w:b/>
                <w:bCs/>
              </w:rPr>
              <w:t xml:space="preserve">WP3: V2 </w:t>
            </w:r>
            <w:proofErr w:type="spellStart"/>
            <w:r w:rsidR="00B7395B">
              <w:rPr>
                <w:rFonts w:ascii="Helvetica" w:hAnsi="Helvetica" w:cs="Helvetica"/>
                <w:b/>
                <w:bCs/>
              </w:rPr>
              <w:t>Co.Di.E.S</w:t>
            </w:r>
            <w:proofErr w:type="spellEnd"/>
            <w:r w:rsidR="00B7395B">
              <w:rPr>
                <w:rFonts w:ascii="Helvetica" w:hAnsi="Helvetica" w:cs="Helvetica"/>
                <w:b/>
                <w:bCs/>
              </w:rPr>
              <w:t>.</w:t>
            </w:r>
            <w:r w:rsidR="00B7395B">
              <w:rPr>
                <w:rStyle w:val="FootnoteReference"/>
                <w:rFonts w:ascii="Helvetica" w:hAnsi="Helvetica" w:cs="Helvetica"/>
                <w:b/>
                <w:bCs/>
              </w:rPr>
              <w:footnoteReference w:id="23"/>
            </w:r>
            <w:r w:rsidR="00B7395B">
              <w:rPr>
                <w:rFonts w:ascii="Helvetica" w:hAnsi="Helvetica" w:cs="Helvetica"/>
                <w:b/>
                <w:bCs/>
              </w:rPr>
              <w:t xml:space="preserve"> </w:t>
            </w:r>
            <w:r>
              <w:rPr>
                <w:rFonts w:ascii="Helvetica" w:hAnsi="Helvetica" w:cs="Helvetica"/>
                <w:b/>
                <w:bCs/>
              </w:rPr>
              <w:t xml:space="preserve"> (MM = 1 FTE) – </w:t>
            </w:r>
            <w:r w:rsidR="000A3C42">
              <w:rPr>
                <w:rFonts w:ascii="Helvetica" w:hAnsi="Helvetica" w:cs="Helvetica"/>
                <w:b/>
                <w:bCs/>
              </w:rPr>
              <w:t>CNTRL</w:t>
            </w:r>
          </w:p>
        </w:tc>
      </w:tr>
      <w:tr w:rsidR="008E3F07" w:rsidRPr="00A437E8" w14:paraId="6D30E117" w14:textId="77777777" w:rsidTr="008341CF">
        <w:trPr>
          <w:trHeight w:val="276"/>
        </w:trPr>
        <w:tc>
          <w:tcPr>
            <w:tcW w:w="10348" w:type="dxa"/>
            <w:gridSpan w:val="2"/>
          </w:tcPr>
          <w:p w14:paraId="3448B6E6" w14:textId="3F2F7A23" w:rsidR="006856BC" w:rsidRDefault="008E3F07" w:rsidP="008341CF">
            <w:pPr>
              <w:jc w:val="both"/>
              <w:rPr>
                <w:sz w:val="22"/>
                <w:szCs w:val="22"/>
              </w:rPr>
            </w:pPr>
            <w:r w:rsidRPr="00EB14DA">
              <w:rPr>
                <w:b/>
                <w:sz w:val="22"/>
                <w:szCs w:val="22"/>
              </w:rPr>
              <w:t>Objectives</w:t>
            </w:r>
            <w:r>
              <w:rPr>
                <w:b/>
                <w:sz w:val="22"/>
                <w:szCs w:val="22"/>
              </w:rPr>
              <w:t xml:space="preserve">. </w:t>
            </w:r>
            <w:r w:rsidRPr="00F05AA7">
              <w:rPr>
                <w:sz w:val="22"/>
                <w:szCs w:val="22"/>
              </w:rPr>
              <w:t>The main goals of this WP are fourfold: (</w:t>
            </w:r>
            <w:proofErr w:type="spellStart"/>
            <w:r w:rsidRPr="00F05AA7">
              <w:rPr>
                <w:sz w:val="22"/>
                <w:szCs w:val="22"/>
              </w:rPr>
              <w:t>i</w:t>
            </w:r>
            <w:proofErr w:type="spellEnd"/>
            <w:r w:rsidRPr="00F05AA7">
              <w:rPr>
                <w:sz w:val="22"/>
                <w:szCs w:val="22"/>
              </w:rPr>
              <w:t xml:space="preserve">) to define and execute </w:t>
            </w:r>
            <w:r>
              <w:rPr>
                <w:sz w:val="22"/>
                <w:szCs w:val="22"/>
              </w:rPr>
              <w:t xml:space="preserve">a the essential </w:t>
            </w:r>
            <w:r w:rsidRPr="00F05AA7">
              <w:rPr>
                <w:sz w:val="22"/>
                <w:szCs w:val="22"/>
              </w:rPr>
              <w:t xml:space="preserve">dissemination, communication and exploitation activities to maximize the impact of results </w:t>
            </w:r>
            <w:r w:rsidR="006856BC">
              <w:rPr>
                <w:sz w:val="22"/>
                <w:szCs w:val="22"/>
              </w:rPr>
              <w:t>in the EU</w:t>
            </w:r>
            <w:r w:rsidRPr="00F05AA7">
              <w:rPr>
                <w:sz w:val="22"/>
                <w:szCs w:val="22"/>
              </w:rPr>
              <w:t xml:space="preserve">; (ii) to </w:t>
            </w:r>
            <w:r>
              <w:rPr>
                <w:sz w:val="22"/>
                <w:szCs w:val="22"/>
              </w:rPr>
              <w:t>foster adoption</w:t>
            </w:r>
            <w:r w:rsidRPr="00F05AA7">
              <w:rPr>
                <w:sz w:val="22"/>
                <w:szCs w:val="22"/>
              </w:rPr>
              <w:t xml:space="preserve"> support both from an </w:t>
            </w:r>
            <w:r w:rsidR="006856BC">
              <w:rPr>
                <w:sz w:val="22"/>
                <w:szCs w:val="22"/>
              </w:rPr>
              <w:t xml:space="preserve">festival </w:t>
            </w:r>
            <w:proofErr w:type="spellStart"/>
            <w:r w:rsidR="006856BC">
              <w:rPr>
                <w:sz w:val="22"/>
                <w:szCs w:val="22"/>
              </w:rPr>
              <w:t>organisation</w:t>
            </w:r>
            <w:proofErr w:type="spellEnd"/>
            <w:r w:rsidRPr="00F05AA7">
              <w:rPr>
                <w:sz w:val="22"/>
                <w:szCs w:val="22"/>
              </w:rPr>
              <w:t xml:space="preserve"> side</w:t>
            </w:r>
            <w:r w:rsidR="006856BC">
              <w:rPr>
                <w:sz w:val="22"/>
                <w:szCs w:val="22"/>
              </w:rPr>
              <w:t xml:space="preserve">, </w:t>
            </w:r>
            <w:r w:rsidRPr="00F05AA7">
              <w:rPr>
                <w:sz w:val="22"/>
                <w:szCs w:val="22"/>
              </w:rPr>
              <w:t xml:space="preserve">and an </w:t>
            </w:r>
            <w:r w:rsidR="006856BC">
              <w:rPr>
                <w:sz w:val="22"/>
                <w:szCs w:val="22"/>
              </w:rPr>
              <w:t>security providers</w:t>
            </w:r>
            <w:r w:rsidRPr="00F05AA7">
              <w:rPr>
                <w:sz w:val="22"/>
                <w:szCs w:val="22"/>
              </w:rPr>
              <w:t xml:space="preserve"> side (</w:t>
            </w:r>
            <w:r w:rsidR="006856BC">
              <w:rPr>
                <w:sz w:val="22"/>
                <w:szCs w:val="22"/>
              </w:rPr>
              <w:t>LEAs, private security companies, security regions,</w:t>
            </w:r>
            <w:r w:rsidRPr="00F05AA7">
              <w:rPr>
                <w:sz w:val="22"/>
                <w:szCs w:val="22"/>
              </w:rPr>
              <w:t xml:space="preserve">.); (iii) to </w:t>
            </w:r>
            <w:proofErr w:type="spellStart"/>
            <w:r w:rsidR="006856BC">
              <w:rPr>
                <w:sz w:val="22"/>
                <w:szCs w:val="22"/>
              </w:rPr>
              <w:t>aligh</w:t>
            </w:r>
            <w:proofErr w:type="spellEnd"/>
            <w:r w:rsidR="006856BC">
              <w:rPr>
                <w:sz w:val="22"/>
                <w:szCs w:val="22"/>
              </w:rPr>
              <w:t xml:space="preserve"> with</w:t>
            </w:r>
            <w:r w:rsidRPr="00F05AA7">
              <w:rPr>
                <w:sz w:val="22"/>
                <w:szCs w:val="22"/>
              </w:rPr>
              <w:t xml:space="preserve"> and coordinate </w:t>
            </w:r>
            <w:r w:rsidR="006856BC">
              <w:rPr>
                <w:sz w:val="22"/>
                <w:szCs w:val="22"/>
              </w:rPr>
              <w:t>with</w:t>
            </w:r>
            <w:r w:rsidRPr="00F05AA7">
              <w:rPr>
                <w:sz w:val="22"/>
                <w:szCs w:val="22"/>
              </w:rPr>
              <w:t xml:space="preserve"> </w:t>
            </w:r>
            <w:r w:rsidR="00713BBF">
              <w:rPr>
                <w:sz w:val="22"/>
                <w:szCs w:val="22"/>
              </w:rPr>
              <w:t>communities</w:t>
            </w:r>
            <w:r w:rsidRPr="00F05AA7">
              <w:rPr>
                <w:sz w:val="22"/>
                <w:szCs w:val="22"/>
              </w:rPr>
              <w:t xml:space="preserve"> of professionals and researchers around</w:t>
            </w:r>
            <w:r w:rsidR="006856BC">
              <w:rPr>
                <w:sz w:val="22"/>
                <w:szCs w:val="22"/>
              </w:rPr>
              <w:t xml:space="preserve"> the EU, such as </w:t>
            </w:r>
            <w:r w:rsidR="00713BBF">
              <w:rPr>
                <w:sz w:val="22"/>
                <w:szCs w:val="22"/>
              </w:rPr>
              <w:t>EU H2020 ENLETS and the UN’s Global Initiative on AI and safety/security</w:t>
            </w:r>
            <w:r w:rsidR="00713BBF">
              <w:rPr>
                <w:rStyle w:val="FootnoteReference"/>
                <w:sz w:val="22"/>
                <w:szCs w:val="22"/>
              </w:rPr>
              <w:footnoteReference w:id="24"/>
            </w:r>
            <w:r w:rsidRPr="00F05AA7">
              <w:rPr>
                <w:sz w:val="22"/>
                <w:szCs w:val="22"/>
              </w:rPr>
              <w:t xml:space="preserve">; (iv) to relay </w:t>
            </w:r>
            <w:r>
              <w:rPr>
                <w:sz w:val="22"/>
                <w:szCs w:val="22"/>
              </w:rPr>
              <w:t>V2</w:t>
            </w:r>
            <w:r w:rsidRPr="00F05AA7">
              <w:rPr>
                <w:sz w:val="22"/>
                <w:szCs w:val="22"/>
              </w:rPr>
              <w:t xml:space="preserve"> results as ready-to-use information, software components... or any evolution/integration of these. </w:t>
            </w:r>
          </w:p>
          <w:p w14:paraId="042C655F" w14:textId="77777777" w:rsidR="006856BC" w:rsidRDefault="006856BC" w:rsidP="008341CF">
            <w:pPr>
              <w:jc w:val="both"/>
              <w:rPr>
                <w:sz w:val="22"/>
                <w:szCs w:val="22"/>
              </w:rPr>
            </w:pPr>
          </w:p>
          <w:p w14:paraId="7A24B496" w14:textId="4AE568F7" w:rsidR="008E3F07" w:rsidRPr="00A437E8" w:rsidRDefault="008E3F07" w:rsidP="008341CF">
            <w:pPr>
              <w:jc w:val="both"/>
              <w:rPr>
                <w:sz w:val="22"/>
                <w:szCs w:val="22"/>
              </w:rPr>
            </w:pPr>
            <w:r w:rsidRPr="00F05AA7">
              <w:rPr>
                <w:sz w:val="22"/>
                <w:szCs w:val="22"/>
              </w:rPr>
              <w:t>This includes the</w:t>
            </w:r>
            <w:r>
              <w:rPr>
                <w:sz w:val="22"/>
                <w:szCs w:val="22"/>
              </w:rPr>
              <w:t xml:space="preserve"> reach-out and</w:t>
            </w:r>
            <w:r w:rsidRPr="00F05AA7">
              <w:rPr>
                <w:sz w:val="22"/>
                <w:szCs w:val="22"/>
              </w:rPr>
              <w:t xml:space="preserve"> collaboration with running projects (H2020</w:t>
            </w:r>
            <w:r w:rsidR="006856BC">
              <w:rPr>
                <w:sz w:val="22"/>
                <w:szCs w:val="22"/>
              </w:rPr>
              <w:t xml:space="preserve"> and ISF</w:t>
            </w:r>
            <w:r w:rsidRPr="00F05AA7">
              <w:rPr>
                <w:sz w:val="22"/>
                <w:szCs w:val="22"/>
              </w:rPr>
              <w:t xml:space="preserve">) within and outside Europe (information/experience/software component exchange and possible interoperation). </w:t>
            </w:r>
            <w:r>
              <w:rPr>
                <w:sz w:val="22"/>
                <w:szCs w:val="22"/>
              </w:rPr>
              <w:t>A</w:t>
            </w:r>
            <w:r w:rsidRPr="00F05AA7">
              <w:rPr>
                <w:sz w:val="22"/>
                <w:szCs w:val="22"/>
              </w:rPr>
              <w:t>lso</w:t>
            </w:r>
            <w:r>
              <w:rPr>
                <w:sz w:val="22"/>
                <w:szCs w:val="22"/>
              </w:rPr>
              <w:t>, this</w:t>
            </w:r>
            <w:r w:rsidRPr="00F05AA7">
              <w:rPr>
                <w:sz w:val="22"/>
                <w:szCs w:val="22"/>
              </w:rPr>
              <w:t xml:space="preserve"> includes the interaction with </w:t>
            </w:r>
            <w:proofErr w:type="spellStart"/>
            <w:r w:rsidRPr="00F05AA7">
              <w:rPr>
                <w:sz w:val="22"/>
                <w:szCs w:val="22"/>
              </w:rPr>
              <w:t>standardisation</w:t>
            </w:r>
            <w:proofErr w:type="spellEnd"/>
            <w:r w:rsidRPr="00F05AA7">
              <w:rPr>
                <w:sz w:val="22"/>
                <w:szCs w:val="22"/>
              </w:rPr>
              <w:t xml:space="preserve"> bodies</w:t>
            </w:r>
            <w:r>
              <w:rPr>
                <w:sz w:val="22"/>
                <w:szCs w:val="22"/>
              </w:rPr>
              <w:t xml:space="preserve"> (if any)</w:t>
            </w:r>
            <w:r w:rsidRPr="00F05AA7">
              <w:rPr>
                <w:sz w:val="22"/>
                <w:szCs w:val="22"/>
              </w:rPr>
              <w:t xml:space="preserve"> by influencing existing standards, increasing standard credibility and thus take-up, </w:t>
            </w:r>
            <w:r w:rsidRPr="00F05AA7">
              <w:rPr>
                <w:b/>
                <w:bCs/>
                <w:sz w:val="22"/>
                <w:szCs w:val="22"/>
              </w:rPr>
              <w:t>providing representative scalable experimentations, implementations and proofs-of-concept</w:t>
            </w:r>
            <w:r w:rsidRPr="00F05AA7">
              <w:rPr>
                <w:sz w:val="22"/>
                <w:szCs w:val="22"/>
              </w:rPr>
              <w:t xml:space="preserve">. </w:t>
            </w:r>
          </w:p>
        </w:tc>
      </w:tr>
      <w:tr w:rsidR="008E3F07" w:rsidRPr="00981D33" w14:paraId="13C161EC" w14:textId="77777777" w:rsidTr="008341CF">
        <w:trPr>
          <w:trHeight w:val="546"/>
        </w:trPr>
        <w:tc>
          <w:tcPr>
            <w:tcW w:w="10348" w:type="dxa"/>
            <w:gridSpan w:val="2"/>
          </w:tcPr>
          <w:p w14:paraId="07382047" w14:textId="77777777" w:rsidR="008E3F07" w:rsidRDefault="008E3F07" w:rsidP="008341CF">
            <w:pPr>
              <w:jc w:val="both"/>
              <w:rPr>
                <w:b/>
                <w:sz w:val="22"/>
                <w:szCs w:val="22"/>
              </w:rPr>
            </w:pPr>
            <w:r>
              <w:rPr>
                <w:b/>
                <w:sz w:val="22"/>
                <w:szCs w:val="22"/>
              </w:rPr>
              <w:t xml:space="preserve">WP3 </w:t>
            </w:r>
            <w:r w:rsidRPr="00EB14DA">
              <w:rPr>
                <w:b/>
                <w:sz w:val="22"/>
                <w:szCs w:val="22"/>
              </w:rPr>
              <w:t>Description of Work</w:t>
            </w:r>
          </w:p>
          <w:p w14:paraId="0F3AED15" w14:textId="0BC9FBAD" w:rsidR="008E3F07" w:rsidRPr="00F05AA7" w:rsidRDefault="008E3F07" w:rsidP="008341CF">
            <w:pPr>
              <w:jc w:val="both"/>
              <w:rPr>
                <w:sz w:val="22"/>
                <w:szCs w:val="22"/>
              </w:rPr>
            </w:pPr>
            <w:r w:rsidRPr="00F05AA7">
              <w:rPr>
                <w:b/>
                <w:bCs/>
                <w:sz w:val="22"/>
                <w:szCs w:val="22"/>
              </w:rPr>
              <w:t>T</w:t>
            </w:r>
            <w:r>
              <w:rPr>
                <w:b/>
                <w:bCs/>
                <w:sz w:val="22"/>
                <w:szCs w:val="22"/>
              </w:rPr>
              <w:t>3</w:t>
            </w:r>
            <w:r w:rsidRPr="00F05AA7">
              <w:rPr>
                <w:b/>
                <w:bCs/>
                <w:sz w:val="22"/>
                <w:szCs w:val="22"/>
              </w:rPr>
              <w:t xml:space="preserve">.1: </w:t>
            </w:r>
            <w:r>
              <w:rPr>
                <w:b/>
                <w:bCs/>
                <w:sz w:val="22"/>
                <w:szCs w:val="22"/>
              </w:rPr>
              <w:t xml:space="preserve">Communication </w:t>
            </w:r>
            <w:r w:rsidRPr="00F05AA7">
              <w:rPr>
                <w:b/>
                <w:bCs/>
                <w:sz w:val="22"/>
                <w:szCs w:val="22"/>
              </w:rPr>
              <w:t>Web</w:t>
            </w:r>
            <w:r>
              <w:rPr>
                <w:b/>
                <w:bCs/>
                <w:sz w:val="22"/>
                <w:szCs w:val="22"/>
              </w:rPr>
              <w:t>-s</w:t>
            </w:r>
            <w:r w:rsidRPr="00F05AA7">
              <w:rPr>
                <w:b/>
                <w:bCs/>
                <w:sz w:val="22"/>
                <w:szCs w:val="22"/>
              </w:rPr>
              <w:t>ite.</w:t>
            </w:r>
            <w:r>
              <w:rPr>
                <w:bCs/>
                <w:sz w:val="22"/>
                <w:szCs w:val="22"/>
              </w:rPr>
              <w:t xml:space="preserve"> </w:t>
            </w:r>
            <w:r w:rsidRPr="00F05AA7">
              <w:rPr>
                <w:sz w:val="22"/>
                <w:szCs w:val="22"/>
              </w:rPr>
              <w:t xml:space="preserve">The objective of this task is to install, setup and operate the Web site of the </w:t>
            </w:r>
            <w:r w:rsidR="007347AE">
              <w:rPr>
                <w:sz w:val="22"/>
                <w:szCs w:val="22"/>
              </w:rPr>
              <w:t>V2</w:t>
            </w:r>
            <w:r w:rsidRPr="00F05AA7">
              <w:rPr>
                <w:sz w:val="22"/>
                <w:szCs w:val="22"/>
              </w:rPr>
              <w:t xml:space="preserve"> project. It is a </w:t>
            </w:r>
            <w:proofErr w:type="gramStart"/>
            <w:r w:rsidRPr="00F05AA7">
              <w:rPr>
                <w:sz w:val="22"/>
                <w:szCs w:val="22"/>
              </w:rPr>
              <w:t>single entry</w:t>
            </w:r>
            <w:proofErr w:type="gramEnd"/>
            <w:r w:rsidRPr="00F05AA7">
              <w:rPr>
                <w:sz w:val="22"/>
                <w:szCs w:val="22"/>
              </w:rPr>
              <w:t xml:space="preserve"> point for project-related material and download area, including ready-to-use results (software components from and outside project), information about project progresses and highlights, events in </w:t>
            </w:r>
            <w:r>
              <w:rPr>
                <w:sz w:val="22"/>
                <w:szCs w:val="22"/>
              </w:rPr>
              <w:t>social</w:t>
            </w:r>
            <w:r w:rsidRPr="00F05AA7">
              <w:rPr>
                <w:sz w:val="22"/>
                <w:szCs w:val="22"/>
              </w:rPr>
              <w:t xml:space="preserve"> computing (within and outside project), and tutorials. We will use a modern platform such as WordPress to make the website attractive and robust at the same time. The outputs of this task will be documented in deliverable D</w:t>
            </w:r>
            <w:r>
              <w:rPr>
                <w:sz w:val="22"/>
                <w:szCs w:val="22"/>
              </w:rPr>
              <w:t>4</w:t>
            </w:r>
            <w:r w:rsidRPr="00F05AA7">
              <w:rPr>
                <w:sz w:val="22"/>
                <w:szCs w:val="22"/>
              </w:rPr>
              <w:t xml:space="preserve">.1. </w:t>
            </w:r>
          </w:p>
          <w:p w14:paraId="62A5F553" w14:textId="3725ADA4" w:rsidR="008E3F07" w:rsidRPr="00981D33" w:rsidRDefault="008E3F07" w:rsidP="008341CF">
            <w:pPr>
              <w:jc w:val="both"/>
              <w:rPr>
                <w:sz w:val="22"/>
                <w:szCs w:val="22"/>
              </w:rPr>
            </w:pPr>
            <w:r>
              <w:rPr>
                <w:b/>
                <w:sz w:val="22"/>
                <w:szCs w:val="22"/>
              </w:rPr>
              <w:t xml:space="preserve">T3.2: Dissemination, Exploitation &amp; </w:t>
            </w:r>
            <w:proofErr w:type="spellStart"/>
            <w:r>
              <w:rPr>
                <w:b/>
                <w:sz w:val="22"/>
                <w:szCs w:val="22"/>
              </w:rPr>
              <w:t>Standardisation</w:t>
            </w:r>
            <w:proofErr w:type="spellEnd"/>
            <w:r>
              <w:rPr>
                <w:b/>
                <w:sz w:val="22"/>
                <w:szCs w:val="22"/>
              </w:rPr>
              <w:t xml:space="preserve">. </w:t>
            </w:r>
            <w:r>
              <w:rPr>
                <w:bCs/>
                <w:sz w:val="22"/>
                <w:szCs w:val="22"/>
              </w:rPr>
              <w:t>V2</w:t>
            </w:r>
            <w:r w:rsidRPr="00F05AA7">
              <w:rPr>
                <w:bCs/>
                <w:sz w:val="22"/>
                <w:szCs w:val="22"/>
              </w:rPr>
              <w:t xml:space="preserve"> targets from the beginning of the project the writing of a </w:t>
            </w:r>
            <w:r>
              <w:rPr>
                <w:bCs/>
                <w:sz w:val="22"/>
                <w:szCs w:val="22"/>
              </w:rPr>
              <w:t xml:space="preserve">vision article </w:t>
            </w:r>
            <w:r w:rsidRPr="00F05AA7">
              <w:rPr>
                <w:sz w:val="22"/>
                <w:szCs w:val="22"/>
              </w:rPr>
              <w:t xml:space="preserve">whose first part is the problem statement of </w:t>
            </w:r>
            <w:r>
              <w:rPr>
                <w:sz w:val="22"/>
                <w:szCs w:val="22"/>
              </w:rPr>
              <w:t>SELFs and V2</w:t>
            </w:r>
            <w:r w:rsidRPr="00F05AA7">
              <w:rPr>
                <w:sz w:val="22"/>
                <w:szCs w:val="22"/>
              </w:rPr>
              <w:t>. Dissemination also includes the submission of workshops at satellite event</w:t>
            </w:r>
            <w:r w:rsidR="00CB4BB8">
              <w:rPr>
                <w:sz w:val="22"/>
                <w:szCs w:val="22"/>
              </w:rPr>
              <w:t xml:space="preserve">s (e.g., during the </w:t>
            </w:r>
            <w:proofErr w:type="spellStart"/>
            <w:r w:rsidR="00CB4BB8">
              <w:rPr>
                <w:sz w:val="22"/>
                <w:szCs w:val="22"/>
              </w:rPr>
              <w:t>Paaspop</w:t>
            </w:r>
            <w:proofErr w:type="spellEnd"/>
            <w:r w:rsidR="00CB4BB8">
              <w:rPr>
                <w:sz w:val="22"/>
                <w:szCs w:val="22"/>
              </w:rPr>
              <w:t xml:space="preserve"> Academy</w:t>
            </w:r>
            <w:r w:rsidR="00CB4BB8">
              <w:rPr>
                <w:rStyle w:val="FootnoteReference"/>
                <w:sz w:val="22"/>
                <w:szCs w:val="22"/>
              </w:rPr>
              <w:footnoteReference w:id="25"/>
            </w:r>
            <w:r w:rsidR="00CB4BB8">
              <w:rPr>
                <w:sz w:val="22"/>
                <w:szCs w:val="22"/>
              </w:rPr>
              <w:t>)</w:t>
            </w:r>
            <w:r w:rsidRPr="00F05AA7">
              <w:rPr>
                <w:sz w:val="22"/>
                <w:szCs w:val="22"/>
              </w:rPr>
              <w:t xml:space="preserve">, the </w:t>
            </w:r>
            <w:proofErr w:type="spellStart"/>
            <w:r w:rsidRPr="00F05AA7">
              <w:rPr>
                <w:sz w:val="22"/>
                <w:szCs w:val="22"/>
              </w:rPr>
              <w:t>organisation</w:t>
            </w:r>
            <w:proofErr w:type="spellEnd"/>
            <w:r w:rsidRPr="00F05AA7">
              <w:rPr>
                <w:sz w:val="22"/>
                <w:szCs w:val="22"/>
              </w:rPr>
              <w:t xml:space="preserve"> of </w:t>
            </w:r>
            <w:r w:rsidR="00CB4BB8">
              <w:rPr>
                <w:sz w:val="22"/>
                <w:szCs w:val="22"/>
              </w:rPr>
              <w:t>consultation meetings</w:t>
            </w:r>
            <w:r w:rsidRPr="00F05AA7">
              <w:rPr>
                <w:sz w:val="22"/>
                <w:szCs w:val="22"/>
              </w:rPr>
              <w:t xml:space="preserve">, and participation/contribution to any event on the project core topic, including EU events like the Future </w:t>
            </w:r>
            <w:r w:rsidRPr="00F05AA7">
              <w:rPr>
                <w:sz w:val="22"/>
                <w:szCs w:val="22"/>
              </w:rPr>
              <w:lastRenderedPageBreak/>
              <w:t>Internet Assembly</w:t>
            </w:r>
            <w:r w:rsidR="00CB4BB8">
              <w:rPr>
                <w:sz w:val="22"/>
                <w:szCs w:val="22"/>
              </w:rPr>
              <w:t>, EU ISF PROTECT</w:t>
            </w:r>
            <w:r w:rsidR="00CB4BB8">
              <w:rPr>
                <w:rStyle w:val="FootnoteReference"/>
                <w:sz w:val="22"/>
                <w:szCs w:val="22"/>
              </w:rPr>
              <w:footnoteReference w:id="26"/>
            </w:r>
            <w:r w:rsidR="00CB4BB8">
              <w:rPr>
                <w:sz w:val="22"/>
                <w:szCs w:val="22"/>
              </w:rPr>
              <w:t xml:space="preserve"> meetings and EU ISF ENLETS workshops</w:t>
            </w:r>
            <w:r w:rsidRPr="00F05AA7">
              <w:rPr>
                <w:sz w:val="22"/>
                <w:szCs w:val="22"/>
              </w:rPr>
              <w:t xml:space="preserve">. </w:t>
            </w:r>
            <w:r>
              <w:rPr>
                <w:sz w:val="22"/>
                <w:szCs w:val="22"/>
              </w:rPr>
              <w:t>Concerning standards, V2</w:t>
            </w:r>
            <w:r w:rsidRPr="00981D33">
              <w:rPr>
                <w:sz w:val="22"/>
                <w:szCs w:val="22"/>
              </w:rPr>
              <w:t xml:space="preserve"> prefers the consolidation of existing standards through versioning. Beyond, </w:t>
            </w:r>
            <w:r w:rsidR="00CB4BB8">
              <w:rPr>
                <w:sz w:val="22"/>
                <w:szCs w:val="22"/>
              </w:rPr>
              <w:t>V^2</w:t>
            </w:r>
            <w:r w:rsidRPr="00981D33">
              <w:rPr>
                <w:sz w:val="22"/>
                <w:szCs w:val="22"/>
              </w:rPr>
              <w:t xml:space="preserve"> intends to provide credible, representative demonstrators </w:t>
            </w:r>
            <w:r w:rsidR="00CB4BB8">
              <w:rPr>
                <w:sz w:val="22"/>
                <w:szCs w:val="22"/>
              </w:rPr>
              <w:t>grounded on</w:t>
            </w:r>
            <w:r w:rsidRPr="00981D33">
              <w:rPr>
                <w:sz w:val="22"/>
                <w:szCs w:val="22"/>
              </w:rPr>
              <w:t xml:space="preserve"> existing standards to influence forthcoming releases, to augment their sharing, promotion and broader utilisation </w:t>
            </w:r>
            <w:r w:rsidRPr="00981D33">
              <w:rPr>
                <w:b/>
                <w:bCs/>
                <w:sz w:val="22"/>
                <w:szCs w:val="22"/>
              </w:rPr>
              <w:t>to have real impact on products and consequently market conquests</w:t>
            </w:r>
            <w:r>
              <w:rPr>
                <w:sz w:val="22"/>
                <w:szCs w:val="22"/>
              </w:rPr>
              <w:t>.</w:t>
            </w:r>
            <w:r w:rsidRPr="00F05AA7">
              <w:rPr>
                <w:sz w:val="22"/>
                <w:szCs w:val="22"/>
              </w:rPr>
              <w:t xml:space="preserve"> The outputs of this task will be documented in deliverables D</w:t>
            </w:r>
            <w:r>
              <w:rPr>
                <w:sz w:val="22"/>
                <w:szCs w:val="22"/>
              </w:rPr>
              <w:t>4</w:t>
            </w:r>
            <w:r w:rsidRPr="00F05AA7">
              <w:rPr>
                <w:sz w:val="22"/>
                <w:szCs w:val="22"/>
              </w:rPr>
              <w:t>.1 and D</w:t>
            </w:r>
            <w:r>
              <w:rPr>
                <w:sz w:val="22"/>
                <w:szCs w:val="22"/>
              </w:rPr>
              <w:t>4</w:t>
            </w:r>
            <w:r w:rsidRPr="00F05AA7">
              <w:rPr>
                <w:sz w:val="22"/>
                <w:szCs w:val="22"/>
              </w:rPr>
              <w:t>.</w:t>
            </w:r>
            <w:r>
              <w:rPr>
                <w:sz w:val="22"/>
                <w:szCs w:val="22"/>
              </w:rPr>
              <w:t>2</w:t>
            </w:r>
            <w:r w:rsidRPr="00F05AA7">
              <w:rPr>
                <w:sz w:val="22"/>
                <w:szCs w:val="22"/>
              </w:rPr>
              <w:t xml:space="preserve">. </w:t>
            </w:r>
          </w:p>
        </w:tc>
      </w:tr>
      <w:tr w:rsidR="008E3F07" w:rsidRPr="00981D33" w14:paraId="641C00AE" w14:textId="77777777" w:rsidTr="008341CF">
        <w:trPr>
          <w:trHeight w:val="443"/>
        </w:trPr>
        <w:tc>
          <w:tcPr>
            <w:tcW w:w="10348" w:type="dxa"/>
            <w:gridSpan w:val="2"/>
          </w:tcPr>
          <w:p w14:paraId="7CD65C5E" w14:textId="77777777" w:rsidR="008E3F07" w:rsidRDefault="008E3F07" w:rsidP="008341CF">
            <w:pPr>
              <w:jc w:val="both"/>
              <w:rPr>
                <w:b/>
                <w:sz w:val="22"/>
                <w:szCs w:val="22"/>
              </w:rPr>
            </w:pPr>
            <w:r>
              <w:rPr>
                <w:b/>
                <w:sz w:val="22"/>
                <w:szCs w:val="22"/>
              </w:rPr>
              <w:lastRenderedPageBreak/>
              <w:t xml:space="preserve">WP3 </w:t>
            </w:r>
            <w:r w:rsidRPr="00EB14DA">
              <w:rPr>
                <w:b/>
                <w:sz w:val="22"/>
                <w:szCs w:val="22"/>
              </w:rPr>
              <w:t>Deliverable</w:t>
            </w:r>
            <w:r>
              <w:rPr>
                <w:b/>
                <w:sz w:val="22"/>
                <w:szCs w:val="22"/>
              </w:rPr>
              <w:t>s</w:t>
            </w:r>
          </w:p>
          <w:p w14:paraId="72568BC4" w14:textId="77777777" w:rsidR="008E3F07" w:rsidRDefault="008E3F07" w:rsidP="008341CF">
            <w:pPr>
              <w:jc w:val="both"/>
              <w:rPr>
                <w:sz w:val="22"/>
                <w:szCs w:val="22"/>
              </w:rPr>
            </w:pPr>
            <w:r>
              <w:rPr>
                <w:b/>
                <w:sz w:val="22"/>
                <w:szCs w:val="22"/>
              </w:rPr>
              <w:t xml:space="preserve">D4.1: </w:t>
            </w:r>
            <w:r>
              <w:rPr>
                <w:sz w:val="22"/>
                <w:szCs w:val="22"/>
              </w:rPr>
              <w:t>Communication Site &amp; Access Statistics + Collaboration &amp; Outreach report.</w:t>
            </w:r>
          </w:p>
          <w:p w14:paraId="46A286D9" w14:textId="71A5D6C5" w:rsidR="008E3F07" w:rsidRPr="00981D33" w:rsidRDefault="008E3F07" w:rsidP="008341CF">
            <w:pPr>
              <w:jc w:val="both"/>
              <w:rPr>
                <w:sz w:val="22"/>
                <w:szCs w:val="22"/>
              </w:rPr>
            </w:pPr>
            <w:r>
              <w:rPr>
                <w:sz w:val="22"/>
                <w:szCs w:val="22"/>
              </w:rPr>
              <w:t xml:space="preserve">D4.2: </w:t>
            </w:r>
            <w:r w:rsidR="00A20104">
              <w:rPr>
                <w:sz w:val="22"/>
                <w:szCs w:val="22"/>
              </w:rPr>
              <w:t>V2 Best practices and Impact Report, and Standardization &amp; Market Roadmap</w:t>
            </w:r>
          </w:p>
        </w:tc>
      </w:tr>
    </w:tbl>
    <w:p w14:paraId="2FBA8C8D" w14:textId="77777777" w:rsidR="008E3F07" w:rsidRDefault="008E3F07" w:rsidP="00EF18E9">
      <w:pPr>
        <w:jc w:val="both"/>
        <w:rPr>
          <w:b/>
          <w:sz w:val="22"/>
          <w:szCs w:val="22"/>
        </w:rPr>
      </w:pPr>
    </w:p>
    <w:p w14:paraId="205ECAC3" w14:textId="77777777" w:rsidR="008E3F07" w:rsidRDefault="008E3F07" w:rsidP="00EF18E9">
      <w:pPr>
        <w:jc w:val="both"/>
        <w:rPr>
          <w:b/>
          <w:sz w:val="22"/>
          <w:szCs w:val="22"/>
        </w:rPr>
      </w:pPr>
    </w:p>
    <w:tbl>
      <w:tblPr>
        <w:tblStyle w:val="TableGrid"/>
        <w:tblW w:w="10348" w:type="dxa"/>
        <w:tblInd w:w="108" w:type="dxa"/>
        <w:tblLook w:val="04A0" w:firstRow="1" w:lastRow="0" w:firstColumn="1" w:lastColumn="0" w:noHBand="0" w:noVBand="1"/>
      </w:tblPr>
      <w:tblGrid>
        <w:gridCol w:w="4150"/>
        <w:gridCol w:w="6198"/>
      </w:tblGrid>
      <w:tr w:rsidR="00ED725E" w:rsidRPr="00EB14DA" w14:paraId="347999B0" w14:textId="77777777" w:rsidTr="008341CF">
        <w:tc>
          <w:tcPr>
            <w:tcW w:w="4150" w:type="dxa"/>
            <w:shd w:val="clear" w:color="auto" w:fill="C6D9F1" w:themeFill="text2" w:themeFillTint="33"/>
          </w:tcPr>
          <w:p w14:paraId="37E3FB12" w14:textId="77777777" w:rsidR="00ED725E" w:rsidRPr="00EB14DA" w:rsidRDefault="00ED725E" w:rsidP="008341CF">
            <w:pPr>
              <w:jc w:val="both"/>
              <w:rPr>
                <w:b/>
                <w:sz w:val="22"/>
                <w:szCs w:val="22"/>
              </w:rPr>
            </w:pPr>
            <w:r w:rsidRPr="00EB14DA">
              <w:rPr>
                <w:b/>
                <w:sz w:val="22"/>
                <w:szCs w:val="22"/>
              </w:rPr>
              <w:t>Work Package Title</w:t>
            </w:r>
            <w:r>
              <w:rPr>
                <w:b/>
                <w:sz w:val="22"/>
                <w:szCs w:val="22"/>
              </w:rPr>
              <w:t xml:space="preserve"> (Effort) - Lead</w:t>
            </w:r>
          </w:p>
        </w:tc>
        <w:tc>
          <w:tcPr>
            <w:tcW w:w="6198" w:type="dxa"/>
          </w:tcPr>
          <w:p w14:paraId="4023B23D" w14:textId="056B0781" w:rsidR="00ED725E" w:rsidRPr="00EB14DA" w:rsidRDefault="00ED725E" w:rsidP="008341CF">
            <w:pPr>
              <w:jc w:val="both"/>
              <w:rPr>
                <w:b/>
                <w:sz w:val="22"/>
                <w:szCs w:val="22"/>
              </w:rPr>
            </w:pPr>
            <w:r>
              <w:rPr>
                <w:rFonts w:ascii="Helvetica" w:hAnsi="Helvetica" w:cs="Helvetica"/>
                <w:b/>
                <w:bCs/>
              </w:rPr>
              <w:t>WP4: V2 Management (MM = 2 FTE) - JADS</w:t>
            </w:r>
          </w:p>
        </w:tc>
      </w:tr>
      <w:tr w:rsidR="00ED725E" w:rsidRPr="00A437E8" w14:paraId="6BD873C1" w14:textId="77777777" w:rsidTr="008341CF">
        <w:trPr>
          <w:trHeight w:val="822"/>
        </w:trPr>
        <w:tc>
          <w:tcPr>
            <w:tcW w:w="10348" w:type="dxa"/>
            <w:gridSpan w:val="2"/>
          </w:tcPr>
          <w:p w14:paraId="3809D260" w14:textId="4C939443" w:rsidR="00ED725E" w:rsidRPr="00A437E8" w:rsidRDefault="00ED725E" w:rsidP="008341CF">
            <w:pPr>
              <w:jc w:val="both"/>
              <w:rPr>
                <w:sz w:val="22"/>
                <w:szCs w:val="22"/>
              </w:rPr>
            </w:pPr>
            <w:r w:rsidRPr="00EB14DA">
              <w:rPr>
                <w:b/>
                <w:sz w:val="22"/>
                <w:szCs w:val="22"/>
              </w:rPr>
              <w:t>Objectives</w:t>
            </w:r>
            <w:r>
              <w:rPr>
                <w:b/>
                <w:sz w:val="22"/>
                <w:szCs w:val="22"/>
              </w:rPr>
              <w:t xml:space="preserve">. </w:t>
            </w:r>
            <w:r w:rsidRPr="00745691">
              <w:rPr>
                <w:sz w:val="22"/>
                <w:szCs w:val="22"/>
              </w:rPr>
              <w:t xml:space="preserve">This </w:t>
            </w:r>
            <w:r>
              <w:rPr>
                <w:sz w:val="22"/>
                <w:szCs w:val="22"/>
              </w:rPr>
              <w:t>WP</w:t>
            </w:r>
            <w:r w:rsidRPr="00745691">
              <w:rPr>
                <w:sz w:val="22"/>
                <w:szCs w:val="22"/>
              </w:rPr>
              <w:t xml:space="preserve"> will define the project management structure and implement it. It will track progress and deviations from plan for research activities, costs, and financial activities and compile required reporting according to </w:t>
            </w:r>
            <w:r>
              <w:rPr>
                <w:sz w:val="22"/>
                <w:szCs w:val="22"/>
              </w:rPr>
              <w:t>EU</w:t>
            </w:r>
            <w:r w:rsidRPr="00745691">
              <w:rPr>
                <w:sz w:val="22"/>
                <w:szCs w:val="22"/>
              </w:rPr>
              <w:t xml:space="preserve"> templates. Quality management will be implemented</w:t>
            </w:r>
            <w:r>
              <w:rPr>
                <w:sz w:val="22"/>
                <w:szCs w:val="22"/>
              </w:rPr>
              <w:t xml:space="preserve"> and</w:t>
            </w:r>
            <w:r w:rsidRPr="00745691">
              <w:rPr>
                <w:sz w:val="22"/>
                <w:szCs w:val="22"/>
              </w:rPr>
              <w:t xml:space="preserve"> </w:t>
            </w:r>
            <w:r w:rsidR="00CB4BB8">
              <w:rPr>
                <w:sz w:val="22"/>
                <w:szCs w:val="22"/>
              </w:rPr>
              <w:t xml:space="preserve">a </w:t>
            </w:r>
            <w:r w:rsidRPr="00745691">
              <w:rPr>
                <w:sz w:val="22"/>
                <w:szCs w:val="22"/>
              </w:rPr>
              <w:t xml:space="preserve">collaboration platform will be </w:t>
            </w:r>
            <w:r>
              <w:rPr>
                <w:sz w:val="22"/>
                <w:szCs w:val="22"/>
              </w:rPr>
              <w:t>set up</w:t>
            </w:r>
            <w:r w:rsidRPr="00745691">
              <w:rPr>
                <w:sz w:val="22"/>
                <w:szCs w:val="22"/>
              </w:rPr>
              <w:t xml:space="preserve">. </w:t>
            </w:r>
          </w:p>
        </w:tc>
      </w:tr>
      <w:tr w:rsidR="00ED725E" w:rsidRPr="00981D33" w14:paraId="355D415F" w14:textId="77777777" w:rsidTr="008341CF">
        <w:trPr>
          <w:trHeight w:val="545"/>
        </w:trPr>
        <w:tc>
          <w:tcPr>
            <w:tcW w:w="10348" w:type="dxa"/>
            <w:gridSpan w:val="2"/>
          </w:tcPr>
          <w:p w14:paraId="69DDACDF" w14:textId="77777777" w:rsidR="00ED725E" w:rsidRDefault="00ED725E" w:rsidP="008341CF">
            <w:pPr>
              <w:jc w:val="both"/>
              <w:rPr>
                <w:b/>
                <w:sz w:val="22"/>
                <w:szCs w:val="22"/>
              </w:rPr>
            </w:pPr>
            <w:r>
              <w:rPr>
                <w:b/>
                <w:sz w:val="22"/>
                <w:szCs w:val="22"/>
              </w:rPr>
              <w:t xml:space="preserve">WP4 </w:t>
            </w:r>
            <w:r w:rsidRPr="00EB14DA">
              <w:rPr>
                <w:b/>
                <w:sz w:val="22"/>
                <w:szCs w:val="22"/>
              </w:rPr>
              <w:t>Description of Work</w:t>
            </w:r>
          </w:p>
          <w:p w14:paraId="783DC74B" w14:textId="77777777" w:rsidR="00ED725E" w:rsidRPr="00F05AA7" w:rsidRDefault="00ED725E" w:rsidP="008341CF">
            <w:pPr>
              <w:jc w:val="both"/>
              <w:rPr>
                <w:sz w:val="22"/>
                <w:szCs w:val="22"/>
              </w:rPr>
            </w:pPr>
            <w:r w:rsidRPr="00F05AA7">
              <w:rPr>
                <w:b/>
                <w:bCs/>
                <w:sz w:val="22"/>
                <w:szCs w:val="22"/>
              </w:rPr>
              <w:t>T</w:t>
            </w:r>
            <w:r>
              <w:rPr>
                <w:b/>
                <w:bCs/>
                <w:sz w:val="22"/>
                <w:szCs w:val="22"/>
              </w:rPr>
              <w:t>4</w:t>
            </w:r>
            <w:r w:rsidRPr="00F05AA7">
              <w:rPr>
                <w:b/>
                <w:bCs/>
                <w:sz w:val="22"/>
                <w:szCs w:val="22"/>
              </w:rPr>
              <w:t>.1:</w:t>
            </w:r>
            <w:r w:rsidRPr="00F05AA7">
              <w:rPr>
                <w:sz w:val="22"/>
                <w:szCs w:val="22"/>
              </w:rPr>
              <w:t xml:space="preserve"> </w:t>
            </w:r>
            <w:r w:rsidRPr="001152A5">
              <w:rPr>
                <w:b/>
                <w:bCs/>
                <w:sz w:val="22"/>
                <w:szCs w:val="22"/>
              </w:rPr>
              <w:t>Project coordination</w:t>
            </w:r>
            <w:r w:rsidRPr="001152A5">
              <w:rPr>
                <w:sz w:val="22"/>
                <w:szCs w:val="22"/>
              </w:rPr>
              <w:t xml:space="preserve">. This task will coordinate the technical activities, including planning, supervision of the scientific and technical work, development of the project strategy and work plans, identification of risks and implementation of corrective actions, continuous coordination through calls and emails. This task will also coordinate data management plan (DMP) </w:t>
            </w:r>
            <w:r>
              <w:rPr>
                <w:sz w:val="22"/>
                <w:szCs w:val="22"/>
              </w:rPr>
              <w:t>definition, if and as required</w:t>
            </w:r>
            <w:r w:rsidRPr="001152A5">
              <w:rPr>
                <w:sz w:val="22"/>
                <w:szCs w:val="22"/>
              </w:rPr>
              <w:t xml:space="preserve">. </w:t>
            </w:r>
          </w:p>
          <w:p w14:paraId="751371BE" w14:textId="77777777" w:rsidR="00ED725E" w:rsidRDefault="00ED725E" w:rsidP="008341CF">
            <w:pPr>
              <w:jc w:val="both"/>
              <w:rPr>
                <w:sz w:val="22"/>
                <w:szCs w:val="22"/>
              </w:rPr>
            </w:pPr>
            <w:r>
              <w:rPr>
                <w:b/>
                <w:sz w:val="22"/>
                <w:szCs w:val="22"/>
              </w:rPr>
              <w:t xml:space="preserve">T4.2: </w:t>
            </w:r>
            <w:r w:rsidRPr="001152A5">
              <w:rPr>
                <w:b/>
                <w:bCs/>
                <w:sz w:val="22"/>
                <w:szCs w:val="22"/>
              </w:rPr>
              <w:t>Administration and reporting.</w:t>
            </w:r>
            <w:r>
              <w:rPr>
                <w:bCs/>
                <w:sz w:val="22"/>
                <w:szCs w:val="22"/>
              </w:rPr>
              <w:t xml:space="preserve"> </w:t>
            </w:r>
            <w:r w:rsidRPr="001152A5">
              <w:rPr>
                <w:sz w:val="22"/>
                <w:szCs w:val="22"/>
              </w:rPr>
              <w:t>This task will perform the administrative tasks of the project, including financial administration, financial risk management, set</w:t>
            </w:r>
            <w:r>
              <w:rPr>
                <w:sz w:val="22"/>
                <w:szCs w:val="22"/>
              </w:rPr>
              <w:t xml:space="preserve"> </w:t>
            </w:r>
            <w:r w:rsidRPr="001152A5">
              <w:rPr>
                <w:sz w:val="22"/>
                <w:szCs w:val="22"/>
              </w:rPr>
              <w:t>up of templates to facilitate reporting for all participants, periodic reporting for management, dissemination, standardi</w:t>
            </w:r>
            <w:r>
              <w:rPr>
                <w:sz w:val="22"/>
                <w:szCs w:val="22"/>
              </w:rPr>
              <w:t>z</w:t>
            </w:r>
            <w:r w:rsidRPr="001152A5">
              <w:rPr>
                <w:sz w:val="22"/>
                <w:szCs w:val="22"/>
              </w:rPr>
              <w:t xml:space="preserve">ation and financial activities. </w:t>
            </w:r>
          </w:p>
          <w:p w14:paraId="05FF7CA4" w14:textId="77777777" w:rsidR="00ED725E" w:rsidRPr="00981D33" w:rsidRDefault="00ED725E" w:rsidP="008341CF">
            <w:pPr>
              <w:jc w:val="both"/>
              <w:rPr>
                <w:sz w:val="22"/>
                <w:szCs w:val="22"/>
              </w:rPr>
            </w:pPr>
            <w:r w:rsidRPr="001152A5">
              <w:rPr>
                <w:b/>
                <w:bCs/>
                <w:sz w:val="22"/>
                <w:szCs w:val="22"/>
              </w:rPr>
              <w:t>T</w:t>
            </w:r>
            <w:r>
              <w:rPr>
                <w:b/>
                <w:bCs/>
                <w:sz w:val="22"/>
                <w:szCs w:val="22"/>
              </w:rPr>
              <w:t>4</w:t>
            </w:r>
            <w:r w:rsidRPr="001152A5">
              <w:rPr>
                <w:b/>
                <w:bCs/>
                <w:sz w:val="22"/>
                <w:szCs w:val="22"/>
              </w:rPr>
              <w:t>.3: Colla</w:t>
            </w:r>
            <w:r>
              <w:rPr>
                <w:b/>
                <w:bCs/>
                <w:sz w:val="22"/>
                <w:szCs w:val="22"/>
              </w:rPr>
              <w:t xml:space="preserve">boration and quality management. </w:t>
            </w:r>
            <w:r w:rsidRPr="001152A5">
              <w:rPr>
                <w:sz w:val="22"/>
                <w:szCs w:val="22"/>
              </w:rPr>
              <w:t xml:space="preserve">The task will monitor overall progress of technical activities, costs, compliance with planned milestones and timelines, risk management, internal reviewing of deliverables. </w:t>
            </w:r>
          </w:p>
        </w:tc>
      </w:tr>
      <w:tr w:rsidR="00ED725E" w:rsidRPr="00981D33" w14:paraId="5C12DB05" w14:textId="77777777" w:rsidTr="008341CF">
        <w:trPr>
          <w:trHeight w:val="1537"/>
        </w:trPr>
        <w:tc>
          <w:tcPr>
            <w:tcW w:w="10348" w:type="dxa"/>
            <w:gridSpan w:val="2"/>
          </w:tcPr>
          <w:p w14:paraId="55A1B047" w14:textId="77777777" w:rsidR="00ED725E" w:rsidRDefault="00ED725E" w:rsidP="008341CF">
            <w:pPr>
              <w:jc w:val="both"/>
              <w:rPr>
                <w:b/>
                <w:sz w:val="22"/>
                <w:szCs w:val="22"/>
              </w:rPr>
            </w:pPr>
            <w:r>
              <w:rPr>
                <w:b/>
                <w:sz w:val="22"/>
                <w:szCs w:val="22"/>
              </w:rPr>
              <w:t xml:space="preserve">WP4 </w:t>
            </w:r>
            <w:r w:rsidRPr="00EB14DA">
              <w:rPr>
                <w:b/>
                <w:sz w:val="22"/>
                <w:szCs w:val="22"/>
              </w:rPr>
              <w:t>Deliverable</w:t>
            </w:r>
            <w:r>
              <w:rPr>
                <w:b/>
                <w:sz w:val="22"/>
                <w:szCs w:val="22"/>
              </w:rPr>
              <w:t>s</w:t>
            </w:r>
          </w:p>
          <w:p w14:paraId="36F47AAC" w14:textId="77777777" w:rsidR="00ED725E" w:rsidRPr="00981D33" w:rsidRDefault="00ED725E" w:rsidP="008341CF">
            <w:pPr>
              <w:jc w:val="both"/>
              <w:rPr>
                <w:sz w:val="22"/>
                <w:szCs w:val="22"/>
              </w:rPr>
            </w:pPr>
            <w:r>
              <w:rPr>
                <w:b/>
                <w:sz w:val="22"/>
                <w:szCs w:val="22"/>
              </w:rPr>
              <w:t xml:space="preserve">D4.1: </w:t>
            </w:r>
            <w:r>
              <w:rPr>
                <w:b/>
                <w:bCs/>
                <w:sz w:val="22"/>
                <w:szCs w:val="22"/>
              </w:rPr>
              <w:t>Final</w:t>
            </w:r>
            <w:r w:rsidRPr="001152A5">
              <w:rPr>
                <w:b/>
                <w:bCs/>
                <w:sz w:val="22"/>
                <w:szCs w:val="22"/>
              </w:rPr>
              <w:t xml:space="preserve"> project report</w:t>
            </w:r>
            <w:r>
              <w:rPr>
                <w:b/>
                <w:bCs/>
                <w:sz w:val="22"/>
                <w:szCs w:val="22"/>
              </w:rPr>
              <w:t xml:space="preserve"> +</w:t>
            </w:r>
            <w:r w:rsidRPr="001152A5">
              <w:rPr>
                <w:b/>
                <w:bCs/>
                <w:sz w:val="22"/>
                <w:szCs w:val="22"/>
              </w:rPr>
              <w:t xml:space="preserve"> Data management </w:t>
            </w:r>
            <w:r>
              <w:rPr>
                <w:b/>
                <w:bCs/>
                <w:sz w:val="22"/>
                <w:szCs w:val="22"/>
              </w:rPr>
              <w:t>plan</w:t>
            </w:r>
            <w:r w:rsidRPr="001152A5">
              <w:rPr>
                <w:b/>
                <w:sz w:val="22"/>
                <w:szCs w:val="22"/>
              </w:rPr>
              <w:t>.</w:t>
            </w:r>
            <w:r w:rsidRPr="001152A5">
              <w:rPr>
                <w:sz w:val="22"/>
                <w:szCs w:val="22"/>
              </w:rPr>
              <w:t xml:space="preserve"> This project report deliverable will include the specification of the quality management procedures and the online collaboration platform. The</w:t>
            </w:r>
            <w:r>
              <w:rPr>
                <w:sz w:val="22"/>
                <w:szCs w:val="22"/>
              </w:rPr>
              <w:t xml:space="preserve"> technical, business synergy, </w:t>
            </w:r>
            <w:r w:rsidRPr="001152A5">
              <w:rPr>
                <w:sz w:val="22"/>
                <w:szCs w:val="22"/>
              </w:rPr>
              <w:t xml:space="preserve">dissemination and exploitation results </w:t>
            </w:r>
            <w:r>
              <w:rPr>
                <w:sz w:val="22"/>
                <w:szCs w:val="22"/>
              </w:rPr>
              <w:t>attained in the duration of the project will be reported here</w:t>
            </w:r>
            <w:r w:rsidRPr="001152A5">
              <w:rPr>
                <w:sz w:val="22"/>
                <w:szCs w:val="22"/>
              </w:rPr>
              <w:t xml:space="preserve">. </w:t>
            </w:r>
            <w:r>
              <w:rPr>
                <w:sz w:val="22"/>
                <w:szCs w:val="22"/>
              </w:rPr>
              <w:t xml:space="preserve">Also, this </w:t>
            </w:r>
            <w:r w:rsidRPr="001152A5">
              <w:rPr>
                <w:sz w:val="22"/>
                <w:szCs w:val="22"/>
              </w:rPr>
              <w:t xml:space="preserve">deliverable will identify what research data will be released as open, which complies with the guidelines of the Horizon 2020 pilot action on open access to research data. </w:t>
            </w:r>
          </w:p>
        </w:tc>
      </w:tr>
    </w:tbl>
    <w:p w14:paraId="7B949FE4" w14:textId="0FC6F5AD" w:rsidR="00ED725E" w:rsidRDefault="00ED725E" w:rsidP="00EF18E9">
      <w:pPr>
        <w:jc w:val="both"/>
        <w:rPr>
          <w:b/>
          <w:sz w:val="22"/>
          <w:szCs w:val="22"/>
        </w:rPr>
      </w:pPr>
    </w:p>
    <w:p w14:paraId="5ECBAD76" w14:textId="46CA69E0" w:rsidR="00ED725E" w:rsidRDefault="00ED725E" w:rsidP="00EF18E9">
      <w:pPr>
        <w:jc w:val="both"/>
        <w:rPr>
          <w:b/>
          <w:sz w:val="22"/>
          <w:szCs w:val="22"/>
        </w:rPr>
      </w:pPr>
    </w:p>
    <w:p w14:paraId="5E4C8054" w14:textId="77777777" w:rsidR="00ED725E" w:rsidRDefault="00ED725E" w:rsidP="00EF18E9">
      <w:pPr>
        <w:jc w:val="both"/>
        <w:rPr>
          <w:b/>
          <w:sz w:val="22"/>
          <w:szCs w:val="22"/>
        </w:rPr>
      </w:pPr>
    </w:p>
    <w:p w14:paraId="2B246FEA" w14:textId="3E8FBE86" w:rsidR="00EF18E9" w:rsidRDefault="008D16CD" w:rsidP="00EF18E9">
      <w:pPr>
        <w:jc w:val="both"/>
        <w:rPr>
          <w:b/>
          <w:sz w:val="22"/>
          <w:szCs w:val="22"/>
        </w:rPr>
      </w:pPr>
      <w:r>
        <w:rPr>
          <w:b/>
          <w:sz w:val="22"/>
          <w:szCs w:val="22"/>
        </w:rPr>
        <w:t>3</w:t>
      </w:r>
      <w:r w:rsidR="00EF18E9" w:rsidRPr="00182846">
        <w:rPr>
          <w:b/>
          <w:sz w:val="22"/>
          <w:szCs w:val="22"/>
        </w:rPr>
        <w:t>.2 Management Structure and Procedures</w:t>
      </w:r>
    </w:p>
    <w:p w14:paraId="1B6303E2" w14:textId="0F128223" w:rsidR="0024314A" w:rsidRDefault="0024314A" w:rsidP="00EF18E9">
      <w:pPr>
        <w:jc w:val="both"/>
        <w:rPr>
          <w:b/>
          <w:sz w:val="22"/>
          <w:szCs w:val="22"/>
        </w:rPr>
      </w:pPr>
      <w:r>
        <w:rPr>
          <w:b/>
          <w:sz w:val="22"/>
          <w:szCs w:val="22"/>
        </w:rPr>
        <w:t xml:space="preserve">3.2.1 Project Management Structure </w:t>
      </w:r>
    </w:p>
    <w:p w14:paraId="053D9D10" w14:textId="30667867" w:rsidR="00D63897" w:rsidRDefault="0024314A" w:rsidP="00AD5B7B">
      <w:pPr>
        <w:rPr>
          <w:noProof/>
          <w:sz w:val="22"/>
          <w:szCs w:val="22"/>
        </w:rPr>
      </w:pPr>
      <w:r w:rsidRPr="0024314A">
        <w:rPr>
          <w:sz w:val="22"/>
          <w:szCs w:val="22"/>
        </w:rPr>
        <w:t xml:space="preserve">A diagram </w:t>
      </w:r>
      <w:proofErr w:type="spellStart"/>
      <w:r w:rsidRPr="0024314A">
        <w:rPr>
          <w:sz w:val="22"/>
          <w:szCs w:val="22"/>
        </w:rPr>
        <w:t>summarising</w:t>
      </w:r>
      <w:proofErr w:type="spellEnd"/>
      <w:r w:rsidRPr="0024314A">
        <w:rPr>
          <w:sz w:val="22"/>
          <w:szCs w:val="22"/>
        </w:rPr>
        <w:t xml:space="preserve"> the proposed project management structure is aside. </w:t>
      </w:r>
      <w:r w:rsidR="00391B7B" w:rsidRPr="00391B7B">
        <w:rPr>
          <w:noProof/>
          <w:sz w:val="22"/>
          <w:szCs w:val="22"/>
        </w:rPr>
        <w:t xml:space="preserve"> </w:t>
      </w:r>
    </w:p>
    <w:p w14:paraId="68E13615" w14:textId="176334FC" w:rsidR="00D63897" w:rsidRDefault="00D63897" w:rsidP="00EF18E9">
      <w:pPr>
        <w:jc w:val="both"/>
        <w:rPr>
          <w:sz w:val="22"/>
          <w:szCs w:val="22"/>
        </w:rPr>
      </w:pPr>
    </w:p>
    <w:p w14:paraId="04051DF7" w14:textId="2BEC1C50" w:rsidR="00DA5B6E" w:rsidRDefault="00AD5B7B" w:rsidP="00DA5B6E">
      <w:pPr>
        <w:jc w:val="both"/>
        <w:rPr>
          <w:sz w:val="22"/>
          <w:szCs w:val="22"/>
        </w:rPr>
      </w:pPr>
      <w:r w:rsidRPr="00AD5B7B">
        <w:rPr>
          <w:noProof/>
          <w:sz w:val="22"/>
          <w:szCs w:val="22"/>
        </w:rPr>
        <w:drawing>
          <wp:anchor distT="0" distB="0" distL="114300" distR="114300" simplePos="0" relativeHeight="251672576" behindDoc="0" locked="0" layoutInCell="1" allowOverlap="1" wp14:anchorId="60581734" wp14:editId="2EE9F163">
            <wp:simplePos x="0" y="0"/>
            <wp:positionH relativeFrom="column">
              <wp:posOffset>3650021</wp:posOffset>
            </wp:positionH>
            <wp:positionV relativeFrom="paragraph">
              <wp:posOffset>61146</wp:posOffset>
            </wp:positionV>
            <wp:extent cx="2922905" cy="1950085"/>
            <wp:effectExtent l="0" t="0" r="0" b="571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22905" cy="1950085"/>
                    </a:xfrm>
                    <a:prstGeom prst="rect">
                      <a:avLst/>
                    </a:prstGeom>
                  </pic:spPr>
                </pic:pic>
              </a:graphicData>
            </a:graphic>
            <wp14:sizeRelH relativeFrom="page">
              <wp14:pctWidth>0</wp14:pctWidth>
            </wp14:sizeRelH>
            <wp14:sizeRelV relativeFrom="page">
              <wp14:pctHeight>0</wp14:pctHeight>
            </wp14:sizeRelV>
          </wp:anchor>
        </w:drawing>
      </w:r>
      <w:r w:rsidR="00DA5B6E" w:rsidRPr="00DA5B6E">
        <w:rPr>
          <w:b/>
          <w:bCs/>
          <w:i/>
          <w:iCs/>
          <w:sz w:val="22"/>
          <w:szCs w:val="22"/>
        </w:rPr>
        <w:t>Project Coordinator (</w:t>
      </w:r>
      <w:r w:rsidR="004B26CF">
        <w:rPr>
          <w:b/>
          <w:bCs/>
          <w:i/>
          <w:iCs/>
          <w:sz w:val="22"/>
          <w:szCs w:val="22"/>
        </w:rPr>
        <w:t>XXXX</w:t>
      </w:r>
      <w:r w:rsidR="00DA5B6E" w:rsidRPr="00DA5B6E">
        <w:rPr>
          <w:b/>
          <w:bCs/>
          <w:i/>
          <w:iCs/>
          <w:sz w:val="22"/>
          <w:szCs w:val="22"/>
        </w:rPr>
        <w:t xml:space="preserve">). </w:t>
      </w:r>
      <w:r w:rsidR="00DA5B6E" w:rsidRPr="00DA5B6E">
        <w:rPr>
          <w:sz w:val="22"/>
          <w:szCs w:val="22"/>
        </w:rPr>
        <w:t xml:space="preserve">The Project Coordinator is responsible for the </w:t>
      </w:r>
      <w:r w:rsidR="00DA5B6E" w:rsidRPr="00DA5B6E">
        <w:rPr>
          <w:b/>
          <w:bCs/>
          <w:sz w:val="22"/>
          <w:szCs w:val="22"/>
        </w:rPr>
        <w:t xml:space="preserve">overall management, communication, and coordination </w:t>
      </w:r>
      <w:r w:rsidR="00DA5B6E" w:rsidRPr="00DA5B6E">
        <w:rPr>
          <w:sz w:val="22"/>
          <w:szCs w:val="22"/>
        </w:rPr>
        <w:t xml:space="preserve">of the entire </w:t>
      </w:r>
      <w:r w:rsidR="00CB4BB8">
        <w:rPr>
          <w:sz w:val="22"/>
          <w:szCs w:val="22"/>
        </w:rPr>
        <w:t xml:space="preserve">V^2 </w:t>
      </w:r>
      <w:r w:rsidR="00DA5B6E" w:rsidRPr="00DA5B6E">
        <w:rPr>
          <w:sz w:val="22"/>
          <w:szCs w:val="22"/>
        </w:rPr>
        <w:t xml:space="preserve">project and also to chair the supreme project board, the </w:t>
      </w:r>
      <w:r w:rsidR="00DA5B6E" w:rsidRPr="00DA5B6E">
        <w:rPr>
          <w:b/>
          <w:bCs/>
          <w:sz w:val="22"/>
          <w:szCs w:val="22"/>
        </w:rPr>
        <w:t>Project Coordination Committee</w:t>
      </w:r>
      <w:r w:rsidR="006E31A0">
        <w:rPr>
          <w:b/>
          <w:bCs/>
          <w:sz w:val="22"/>
          <w:szCs w:val="22"/>
        </w:rPr>
        <w:t xml:space="preserve"> (PCC)</w:t>
      </w:r>
      <w:r w:rsidR="00DA5B6E" w:rsidRPr="00DA5B6E">
        <w:rPr>
          <w:sz w:val="22"/>
          <w:szCs w:val="22"/>
        </w:rPr>
        <w:t xml:space="preserve">. </w:t>
      </w:r>
      <w:r w:rsidR="006E31A0" w:rsidRPr="006E31A0">
        <w:rPr>
          <w:b/>
          <w:sz w:val="22"/>
          <w:szCs w:val="22"/>
        </w:rPr>
        <w:t>The</w:t>
      </w:r>
      <w:r w:rsidR="006E31A0">
        <w:rPr>
          <w:b/>
          <w:sz w:val="22"/>
          <w:szCs w:val="22"/>
        </w:rPr>
        <w:t xml:space="preserve"> </w:t>
      </w:r>
      <w:r w:rsidR="006E31A0" w:rsidRPr="006E31A0">
        <w:rPr>
          <w:b/>
          <w:bCs/>
          <w:sz w:val="22"/>
          <w:szCs w:val="22"/>
        </w:rPr>
        <w:t>Project Coordinator is the only official channel that interacts with the European Commission</w:t>
      </w:r>
      <w:r w:rsidR="006E31A0" w:rsidRPr="006E31A0">
        <w:rPr>
          <w:b/>
          <w:sz w:val="22"/>
          <w:szCs w:val="22"/>
        </w:rPr>
        <w:t>,</w:t>
      </w:r>
      <w:r w:rsidR="006E31A0" w:rsidRPr="006E31A0">
        <w:rPr>
          <w:sz w:val="22"/>
          <w:szCs w:val="22"/>
        </w:rPr>
        <w:t xml:space="preserve"> especially with regards to the submission of deliverables, aspects related to third parties, and the consortium of </w:t>
      </w:r>
      <w:r w:rsidR="00803E80">
        <w:rPr>
          <w:sz w:val="22"/>
          <w:szCs w:val="22"/>
        </w:rPr>
        <w:t>V2</w:t>
      </w:r>
      <w:r w:rsidR="00A62874">
        <w:rPr>
          <w:sz w:val="22"/>
          <w:szCs w:val="22"/>
        </w:rPr>
        <w:t xml:space="preserve">. </w:t>
      </w:r>
      <w:r w:rsidR="006E31A0" w:rsidRPr="006E31A0">
        <w:rPr>
          <w:sz w:val="22"/>
          <w:szCs w:val="22"/>
        </w:rPr>
        <w:t xml:space="preserve">The Project Coordinator will be supported by the EU team at </w:t>
      </w:r>
      <w:r w:rsidR="00D63897">
        <w:rPr>
          <w:bCs/>
          <w:iCs/>
          <w:sz w:val="22"/>
          <w:szCs w:val="22"/>
        </w:rPr>
        <w:t>JADS</w:t>
      </w:r>
      <w:r w:rsidR="006E31A0" w:rsidRPr="006E31A0">
        <w:rPr>
          <w:sz w:val="22"/>
          <w:szCs w:val="22"/>
        </w:rPr>
        <w:t xml:space="preserve">, </w:t>
      </w:r>
      <w:proofErr w:type="spellStart"/>
      <w:r w:rsidR="006E31A0" w:rsidRPr="006E31A0">
        <w:rPr>
          <w:sz w:val="22"/>
          <w:szCs w:val="22"/>
        </w:rPr>
        <w:t>specialised</w:t>
      </w:r>
      <w:proofErr w:type="spellEnd"/>
      <w:r w:rsidR="006E31A0" w:rsidRPr="006E31A0">
        <w:rPr>
          <w:sz w:val="22"/>
          <w:szCs w:val="22"/>
        </w:rPr>
        <w:t xml:space="preserve"> in management of research projects.</w:t>
      </w:r>
      <w:r w:rsidR="00D63897">
        <w:rPr>
          <w:sz w:val="22"/>
          <w:szCs w:val="22"/>
        </w:rPr>
        <w:t xml:space="preserve"> </w:t>
      </w:r>
      <w:r w:rsidR="006E31A0" w:rsidRPr="006E31A0">
        <w:rPr>
          <w:sz w:val="22"/>
          <w:szCs w:val="22"/>
        </w:rPr>
        <w:t xml:space="preserve"> This existing know-how and experience</w:t>
      </w:r>
      <w:r w:rsidR="009726D0">
        <w:rPr>
          <w:sz w:val="22"/>
          <w:szCs w:val="22"/>
        </w:rPr>
        <w:t xml:space="preserve"> at </w:t>
      </w:r>
      <w:r w:rsidR="00D63897">
        <w:rPr>
          <w:sz w:val="22"/>
          <w:szCs w:val="22"/>
        </w:rPr>
        <w:t>JADS</w:t>
      </w:r>
      <w:r w:rsidR="006E31A0" w:rsidRPr="006E31A0">
        <w:rPr>
          <w:sz w:val="22"/>
          <w:szCs w:val="22"/>
        </w:rPr>
        <w:t xml:space="preserve"> in managing research projects will ensure a professional and efficient management of the </w:t>
      </w:r>
      <w:r w:rsidR="00D63897">
        <w:rPr>
          <w:sz w:val="22"/>
          <w:szCs w:val="22"/>
        </w:rPr>
        <w:t>V2</w:t>
      </w:r>
      <w:r w:rsidR="006E31A0" w:rsidRPr="006E31A0">
        <w:rPr>
          <w:sz w:val="22"/>
          <w:szCs w:val="22"/>
        </w:rPr>
        <w:t xml:space="preserve"> project. </w:t>
      </w:r>
    </w:p>
    <w:p w14:paraId="7F8A6730" w14:textId="1C06ECBA" w:rsidR="008D09A7" w:rsidRPr="008D09A7" w:rsidRDefault="00AD5B7B" w:rsidP="001652DD">
      <w:pPr>
        <w:jc w:val="both"/>
        <w:rPr>
          <w:sz w:val="22"/>
          <w:szCs w:val="22"/>
        </w:rPr>
      </w:pPr>
      <w:r>
        <w:rPr>
          <w:noProof/>
        </w:rPr>
        <mc:AlternateContent>
          <mc:Choice Requires="wps">
            <w:drawing>
              <wp:anchor distT="0" distB="0" distL="114300" distR="114300" simplePos="0" relativeHeight="251671552" behindDoc="0" locked="0" layoutInCell="1" allowOverlap="1" wp14:anchorId="032EA9B7" wp14:editId="4A2C28F7">
                <wp:simplePos x="0" y="0"/>
                <wp:positionH relativeFrom="column">
                  <wp:posOffset>3677285</wp:posOffset>
                </wp:positionH>
                <wp:positionV relativeFrom="paragraph">
                  <wp:posOffset>96520</wp:posOffset>
                </wp:positionV>
                <wp:extent cx="302260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3022600" cy="635"/>
                        </a:xfrm>
                        <a:prstGeom prst="rect">
                          <a:avLst/>
                        </a:prstGeom>
                        <a:solidFill>
                          <a:prstClr val="white"/>
                        </a:solidFill>
                        <a:ln>
                          <a:noFill/>
                        </a:ln>
                      </wps:spPr>
                      <wps:txbx>
                        <w:txbxContent>
                          <w:p w14:paraId="15AF7ED3" w14:textId="78FCD694" w:rsidR="00C76F83" w:rsidRPr="00FC509C" w:rsidRDefault="00C76F83" w:rsidP="00C76F83">
                            <w:pPr>
                              <w:pStyle w:val="Caption"/>
                              <w:rPr>
                                <w:sz w:val="22"/>
                                <w:szCs w:val="22"/>
                              </w:rPr>
                            </w:pPr>
                            <w:r>
                              <w:t xml:space="preserve">Figure </w:t>
                            </w:r>
                            <w:fldSimple w:instr=" SEQ Figure \* ARABIC ">
                              <w:r>
                                <w:rPr>
                                  <w:noProof/>
                                </w:rPr>
                                <w:t>3</w:t>
                              </w:r>
                            </w:fldSimple>
                            <w:r>
                              <w:t xml:space="preserve"> V2 Management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2EA9B7" id="Text Box 10" o:spid="_x0000_s1028" type="#_x0000_t202" style="position:absolute;left:0;text-align:left;margin-left:289.55pt;margin-top:7.6pt;width:238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" stroked="f">
                <v:textbox style="mso-fit-shape-to-text:t" inset="0,0,0,0">
                  <w:txbxContent>
                    <w:p w14:paraId="15AF7ED3" w14:textId="78FCD694" w:rsidR="00C76F83" w:rsidRPr="00FC509C" w:rsidRDefault="00C76F83" w:rsidP="00C76F83">
                      <w:pPr>
                        <w:pStyle w:val="Caption"/>
                        <w:rPr>
                          <w:sz w:val="22"/>
                          <w:szCs w:val="22"/>
                        </w:rPr>
                      </w:pPr>
                      <w:r>
                        <w:t xml:space="preserve">Figure </w:t>
                      </w:r>
                      <w:r>
                        <w:fldChar w:fldCharType="begin"/>
                      </w:r>
                      <w:r>
                        <w:instrText xml:space="preserve"> SEQ Figure \* ARABIC </w:instrText>
                      </w:r>
                      <w:r>
                        <w:fldChar w:fldCharType="separate"/>
                      </w:r>
                      <w:r>
                        <w:rPr>
                          <w:noProof/>
                        </w:rPr>
                        <w:t>3</w:t>
                      </w:r>
                      <w:r>
                        <w:fldChar w:fldCharType="end"/>
                      </w:r>
                      <w:r>
                        <w:t xml:space="preserve"> V2 Management Structure</w:t>
                      </w:r>
                    </w:p>
                  </w:txbxContent>
                </v:textbox>
                <w10:wrap type="square"/>
              </v:shape>
            </w:pict>
          </mc:Fallback>
        </mc:AlternateContent>
      </w:r>
      <w:r w:rsidR="009726D0" w:rsidRPr="009726D0">
        <w:rPr>
          <w:b/>
          <w:bCs/>
          <w:i/>
          <w:iCs/>
          <w:sz w:val="22"/>
          <w:szCs w:val="22"/>
        </w:rPr>
        <w:t>Project Coordination Committee (PCC)</w:t>
      </w:r>
      <w:r w:rsidR="009726D0" w:rsidRPr="009726D0">
        <w:rPr>
          <w:i/>
          <w:iCs/>
          <w:sz w:val="22"/>
          <w:szCs w:val="22"/>
        </w:rPr>
        <w:t xml:space="preserve">. </w:t>
      </w:r>
      <w:r w:rsidR="009726D0" w:rsidRPr="009726D0">
        <w:rPr>
          <w:sz w:val="22"/>
          <w:szCs w:val="22"/>
        </w:rPr>
        <w:t xml:space="preserve">The PCC consists of one representative of each partner and </w:t>
      </w:r>
      <w:r w:rsidR="009726D0" w:rsidRPr="009726D0">
        <w:rPr>
          <w:b/>
          <w:bCs/>
          <w:sz w:val="22"/>
          <w:szCs w:val="22"/>
        </w:rPr>
        <w:t xml:space="preserve">will meet </w:t>
      </w:r>
      <w:r w:rsidR="00757066">
        <w:rPr>
          <w:b/>
          <w:bCs/>
          <w:sz w:val="22"/>
          <w:szCs w:val="22"/>
        </w:rPr>
        <w:t>monthly</w:t>
      </w:r>
      <w:r w:rsidR="009726D0" w:rsidRPr="009726D0">
        <w:rPr>
          <w:sz w:val="22"/>
          <w:szCs w:val="22"/>
        </w:rPr>
        <w:t xml:space="preserve">, using </w:t>
      </w:r>
      <w:r w:rsidR="009726D0" w:rsidRPr="009726D0">
        <w:rPr>
          <w:b/>
          <w:bCs/>
          <w:sz w:val="22"/>
          <w:szCs w:val="22"/>
        </w:rPr>
        <w:t xml:space="preserve">conference calls </w:t>
      </w:r>
      <w:r w:rsidR="009726D0" w:rsidRPr="009726D0">
        <w:rPr>
          <w:sz w:val="22"/>
          <w:szCs w:val="22"/>
        </w:rPr>
        <w:t xml:space="preserve">and </w:t>
      </w:r>
      <w:r w:rsidR="009726D0" w:rsidRPr="009726D0">
        <w:rPr>
          <w:b/>
          <w:bCs/>
          <w:sz w:val="22"/>
          <w:szCs w:val="22"/>
        </w:rPr>
        <w:t xml:space="preserve">3 times in plenary meetings </w:t>
      </w:r>
      <w:r w:rsidR="00757066">
        <w:rPr>
          <w:b/>
          <w:bCs/>
          <w:sz w:val="22"/>
          <w:szCs w:val="22"/>
        </w:rPr>
        <w:t>for the duration of the project</w:t>
      </w:r>
      <w:r w:rsidR="009726D0" w:rsidRPr="009726D0">
        <w:rPr>
          <w:sz w:val="22"/>
          <w:szCs w:val="22"/>
        </w:rPr>
        <w:t>. Partner representatives will also be in condition to request a PCC meeting on-</w:t>
      </w:r>
      <w:r w:rsidR="00757066">
        <w:rPr>
          <w:sz w:val="22"/>
          <w:szCs w:val="22"/>
        </w:rPr>
        <w:t>need</w:t>
      </w:r>
      <w:r w:rsidR="009726D0" w:rsidRPr="009726D0">
        <w:rPr>
          <w:sz w:val="22"/>
          <w:szCs w:val="22"/>
        </w:rPr>
        <w:t xml:space="preserve">. The PCC is the highest decision board and its main task is project governance. It will have the overall responsibility of all technical, financial, legal, administrative, ethical, and dissemination issues of the project. </w:t>
      </w:r>
    </w:p>
    <w:p w14:paraId="54D38708" w14:textId="21FAD401" w:rsidR="00DA5B6E" w:rsidRPr="0024314A" w:rsidRDefault="00DA5B6E" w:rsidP="00EF18E9">
      <w:pPr>
        <w:jc w:val="both"/>
        <w:rPr>
          <w:sz w:val="22"/>
          <w:szCs w:val="22"/>
        </w:rPr>
      </w:pPr>
    </w:p>
    <w:p w14:paraId="3451AF71" w14:textId="2E524E7F" w:rsidR="0024314A" w:rsidRDefault="0024314A" w:rsidP="00EF18E9">
      <w:pPr>
        <w:jc w:val="both"/>
        <w:rPr>
          <w:b/>
          <w:sz w:val="22"/>
          <w:szCs w:val="22"/>
        </w:rPr>
      </w:pPr>
      <w:r>
        <w:rPr>
          <w:b/>
          <w:sz w:val="22"/>
          <w:szCs w:val="22"/>
        </w:rPr>
        <w:t>3.2.2</w:t>
      </w:r>
      <w:r w:rsidR="009726D0">
        <w:rPr>
          <w:b/>
          <w:sz w:val="22"/>
          <w:szCs w:val="22"/>
        </w:rPr>
        <w:t xml:space="preserve"> External</w:t>
      </w:r>
      <w:r w:rsidR="00DA151D">
        <w:rPr>
          <w:b/>
          <w:sz w:val="22"/>
          <w:szCs w:val="22"/>
        </w:rPr>
        <w:t xml:space="preserve"> Business</w:t>
      </w:r>
      <w:r w:rsidR="009726D0">
        <w:rPr>
          <w:b/>
          <w:sz w:val="22"/>
          <w:szCs w:val="22"/>
        </w:rPr>
        <w:t xml:space="preserve"> Advisory Board</w:t>
      </w:r>
    </w:p>
    <w:p w14:paraId="3D489915" w14:textId="04AACE8B" w:rsidR="00C02D55" w:rsidRPr="00C02D55" w:rsidRDefault="009726D0" w:rsidP="00C02D55">
      <w:pPr>
        <w:jc w:val="both"/>
        <w:rPr>
          <w:sz w:val="22"/>
          <w:szCs w:val="22"/>
        </w:rPr>
      </w:pPr>
      <w:r w:rsidRPr="009726D0">
        <w:rPr>
          <w:sz w:val="22"/>
          <w:szCs w:val="22"/>
        </w:rPr>
        <w:t xml:space="preserve">The External Advisory Board composed by </w:t>
      </w:r>
      <w:r>
        <w:rPr>
          <w:sz w:val="22"/>
          <w:szCs w:val="22"/>
        </w:rPr>
        <w:t>active freelancers</w:t>
      </w:r>
      <w:r w:rsidRPr="009726D0">
        <w:rPr>
          <w:sz w:val="22"/>
          <w:szCs w:val="22"/>
        </w:rPr>
        <w:t xml:space="preserve"> </w:t>
      </w:r>
      <w:r>
        <w:rPr>
          <w:sz w:val="22"/>
          <w:szCs w:val="22"/>
        </w:rPr>
        <w:t>from</w:t>
      </w:r>
      <w:r w:rsidRPr="009726D0">
        <w:rPr>
          <w:sz w:val="22"/>
          <w:szCs w:val="22"/>
        </w:rPr>
        <w:t xml:space="preserve"> neutral EU organisations will advise on strategy directions for the project, help refine requirements</w:t>
      </w:r>
      <w:r w:rsidR="00477C71">
        <w:rPr>
          <w:sz w:val="22"/>
          <w:szCs w:val="22"/>
        </w:rPr>
        <w:t xml:space="preserve"> and quality</w:t>
      </w:r>
      <w:r w:rsidRPr="009726D0">
        <w:rPr>
          <w:sz w:val="22"/>
          <w:szCs w:val="22"/>
        </w:rPr>
        <w:t xml:space="preserve"> of </w:t>
      </w:r>
      <w:r w:rsidR="00D63897">
        <w:rPr>
          <w:sz w:val="22"/>
          <w:szCs w:val="22"/>
        </w:rPr>
        <w:t>V2</w:t>
      </w:r>
      <w:r w:rsidRPr="009726D0">
        <w:rPr>
          <w:sz w:val="22"/>
          <w:szCs w:val="22"/>
        </w:rPr>
        <w:t>.</w:t>
      </w:r>
      <w:r w:rsidRPr="00930795">
        <w:rPr>
          <w:b/>
          <w:sz w:val="22"/>
          <w:szCs w:val="22"/>
        </w:rPr>
        <w:t xml:space="preserve"> </w:t>
      </w:r>
      <w:r w:rsidR="00C02D55">
        <w:rPr>
          <w:b/>
          <w:sz w:val="22"/>
          <w:szCs w:val="22"/>
        </w:rPr>
        <w:t xml:space="preserve">Patrick Padding is a senior </w:t>
      </w:r>
      <w:r w:rsidRPr="00C02D55">
        <w:rPr>
          <w:b/>
          <w:sz w:val="22"/>
          <w:szCs w:val="22"/>
        </w:rPr>
        <w:t>expert</w:t>
      </w:r>
      <w:r>
        <w:rPr>
          <w:sz w:val="22"/>
          <w:szCs w:val="22"/>
        </w:rPr>
        <w:t xml:space="preserve"> in security, privacy, and other </w:t>
      </w:r>
      <w:r w:rsidR="00C02D55">
        <w:rPr>
          <w:sz w:val="22"/>
          <w:szCs w:val="22"/>
        </w:rPr>
        <w:t xml:space="preserve">innovation </w:t>
      </w:r>
      <w:r>
        <w:rPr>
          <w:sz w:val="22"/>
          <w:szCs w:val="22"/>
        </w:rPr>
        <w:t>subjects</w:t>
      </w:r>
      <w:r w:rsidR="00930795">
        <w:rPr>
          <w:sz w:val="22"/>
          <w:szCs w:val="22"/>
        </w:rPr>
        <w:t xml:space="preserve"> in relation to</w:t>
      </w:r>
      <w:r w:rsidR="00D46DC1">
        <w:rPr>
          <w:sz w:val="22"/>
          <w:szCs w:val="22"/>
        </w:rPr>
        <w:t xml:space="preserve"> social, societal and legal implications of</w:t>
      </w:r>
      <w:r w:rsidR="00930795">
        <w:rPr>
          <w:sz w:val="22"/>
          <w:szCs w:val="22"/>
        </w:rPr>
        <w:t xml:space="preserve"> </w:t>
      </w:r>
      <w:r w:rsidR="00C02D55">
        <w:rPr>
          <w:b/>
          <w:sz w:val="22"/>
          <w:szCs w:val="22"/>
        </w:rPr>
        <w:t>safety and security</w:t>
      </w:r>
      <w:r>
        <w:rPr>
          <w:sz w:val="22"/>
          <w:szCs w:val="22"/>
        </w:rPr>
        <w:t>.</w:t>
      </w:r>
      <w:r w:rsidR="00C02D55">
        <w:rPr>
          <w:sz w:val="22"/>
          <w:szCs w:val="22"/>
        </w:rPr>
        <w:t xml:space="preserve"> Patrick has acted as the chair of the security advisory group of the H2020 Secure Societies </w:t>
      </w:r>
      <w:proofErr w:type="spellStart"/>
      <w:r w:rsidR="00C02D55">
        <w:rPr>
          <w:sz w:val="22"/>
          <w:szCs w:val="22"/>
        </w:rPr>
        <w:t>programme</w:t>
      </w:r>
      <w:proofErr w:type="spellEnd"/>
      <w:r w:rsidR="00C02D55">
        <w:rPr>
          <w:sz w:val="22"/>
          <w:szCs w:val="22"/>
        </w:rPr>
        <w:t xml:space="preserve">, is leading the </w:t>
      </w:r>
      <w:r w:rsidR="00C02D55" w:rsidRPr="00C02D55">
        <w:rPr>
          <w:sz w:val="22"/>
          <w:szCs w:val="22"/>
        </w:rPr>
        <w:t>ENLETS</w:t>
      </w:r>
      <w:r w:rsidR="00C02D55">
        <w:rPr>
          <w:sz w:val="22"/>
          <w:szCs w:val="22"/>
        </w:rPr>
        <w:t xml:space="preserve"> project</w:t>
      </w:r>
      <w:r w:rsidR="00C02D55" w:rsidRPr="00C02D55">
        <w:rPr>
          <w:rFonts w:ascii="Arial" w:hAnsi="Arial" w:cs="Arial"/>
          <w:sz w:val="39"/>
          <w:szCs w:val="39"/>
        </w:rPr>
        <w:t xml:space="preserve"> </w:t>
      </w:r>
      <w:r w:rsidR="00C02D55">
        <w:rPr>
          <w:sz w:val="22"/>
          <w:szCs w:val="22"/>
        </w:rPr>
        <w:t xml:space="preserve">that </w:t>
      </w:r>
      <w:r w:rsidR="00C02D55" w:rsidRPr="00C02D55">
        <w:rPr>
          <w:sz w:val="22"/>
          <w:szCs w:val="22"/>
        </w:rPr>
        <w:t xml:space="preserve">supports front line policing and the fight against serious and </w:t>
      </w:r>
      <w:proofErr w:type="spellStart"/>
      <w:r w:rsidR="00C02D55" w:rsidRPr="00C02D55">
        <w:rPr>
          <w:sz w:val="22"/>
          <w:szCs w:val="22"/>
        </w:rPr>
        <w:t>organised</w:t>
      </w:r>
      <w:proofErr w:type="spellEnd"/>
      <w:r w:rsidR="00C02D55" w:rsidRPr="00C02D55">
        <w:rPr>
          <w:sz w:val="22"/>
          <w:szCs w:val="22"/>
        </w:rPr>
        <w:t xml:space="preserve"> crime</w:t>
      </w:r>
      <w:r w:rsidR="00C02D55">
        <w:rPr>
          <w:sz w:val="22"/>
          <w:szCs w:val="22"/>
        </w:rPr>
        <w:t xml:space="preserve"> </w:t>
      </w:r>
      <w:r w:rsidR="00C02D55" w:rsidRPr="00C02D55">
        <w:rPr>
          <w:sz w:val="22"/>
          <w:szCs w:val="22"/>
        </w:rPr>
        <w:t>by gathering user requirements, scanning and raising awareness of new technology and best practices, benchmarking and giving advice</w:t>
      </w:r>
      <w:r w:rsidR="00C02D55">
        <w:rPr>
          <w:sz w:val="22"/>
          <w:szCs w:val="22"/>
        </w:rPr>
        <w:t>.</w:t>
      </w:r>
      <w:r w:rsidR="008837EA">
        <w:rPr>
          <w:sz w:val="22"/>
          <w:szCs w:val="22"/>
        </w:rPr>
        <w:t xml:space="preserve"> </w:t>
      </w:r>
      <w:r w:rsidR="008837EA" w:rsidRPr="008837EA">
        <w:rPr>
          <w:sz w:val="22"/>
          <w:szCs w:val="22"/>
          <w:highlight w:val="yellow"/>
        </w:rPr>
        <w:t>HERE MORE MEMBERS</w:t>
      </w:r>
    </w:p>
    <w:p w14:paraId="1DD057BF" w14:textId="77777777" w:rsidR="00C02D55" w:rsidRDefault="00C02D55" w:rsidP="00EF18E9">
      <w:pPr>
        <w:jc w:val="both"/>
        <w:rPr>
          <w:sz w:val="22"/>
          <w:szCs w:val="22"/>
        </w:rPr>
      </w:pPr>
    </w:p>
    <w:p w14:paraId="4178F76D" w14:textId="77777777" w:rsidR="00C02D55" w:rsidRDefault="00C02D55" w:rsidP="00EF18E9">
      <w:pPr>
        <w:jc w:val="both"/>
        <w:rPr>
          <w:sz w:val="22"/>
          <w:szCs w:val="22"/>
        </w:rPr>
      </w:pPr>
    </w:p>
    <w:p w14:paraId="13E0CF1C" w14:textId="191BAE19" w:rsidR="00357ACA" w:rsidRPr="00A97096" w:rsidRDefault="00357ACA" w:rsidP="00357ACA">
      <w:pPr>
        <w:jc w:val="both"/>
        <w:rPr>
          <w:sz w:val="22"/>
          <w:szCs w:val="22"/>
          <w:highlight w:val="magenta"/>
        </w:rPr>
      </w:pPr>
      <w:r w:rsidRPr="00A97096">
        <w:rPr>
          <w:sz w:val="22"/>
          <w:szCs w:val="22"/>
          <w:highlight w:val="magenta"/>
        </w:rPr>
        <w:t>Potential members include:</w:t>
      </w:r>
    </w:p>
    <w:p w14:paraId="17A142B6" w14:textId="765E1F39" w:rsidR="00357ACA" w:rsidRPr="00A97096" w:rsidRDefault="00357ACA" w:rsidP="00357ACA">
      <w:pPr>
        <w:pStyle w:val="ListParagraph"/>
        <w:numPr>
          <w:ilvl w:val="0"/>
          <w:numId w:val="20"/>
        </w:numPr>
        <w:jc w:val="both"/>
        <w:rPr>
          <w:sz w:val="22"/>
          <w:szCs w:val="22"/>
          <w:highlight w:val="magenta"/>
        </w:rPr>
      </w:pPr>
      <w:r w:rsidRPr="00A97096">
        <w:rPr>
          <w:sz w:val="22"/>
          <w:szCs w:val="22"/>
          <w:highlight w:val="magenta"/>
        </w:rPr>
        <w:t>Willem (</w:t>
      </w:r>
      <w:proofErr w:type="spellStart"/>
      <w:r w:rsidRPr="00A97096">
        <w:rPr>
          <w:sz w:val="22"/>
          <w:szCs w:val="22"/>
          <w:highlight w:val="magenta"/>
        </w:rPr>
        <w:t>Politie</w:t>
      </w:r>
      <w:proofErr w:type="spellEnd"/>
      <w:r w:rsidRPr="00A97096">
        <w:rPr>
          <w:sz w:val="22"/>
          <w:szCs w:val="22"/>
          <w:highlight w:val="magenta"/>
        </w:rPr>
        <w:t>)</w:t>
      </w:r>
    </w:p>
    <w:p w14:paraId="28CC76DE" w14:textId="2088F279" w:rsidR="000A3C42" w:rsidRPr="00A97096" w:rsidRDefault="009E1CD1" w:rsidP="00357ACA">
      <w:pPr>
        <w:pStyle w:val="ListParagraph"/>
        <w:numPr>
          <w:ilvl w:val="0"/>
          <w:numId w:val="20"/>
        </w:numPr>
        <w:jc w:val="both"/>
        <w:rPr>
          <w:b/>
          <w:sz w:val="22"/>
          <w:szCs w:val="22"/>
          <w:highlight w:val="magenta"/>
          <w:u w:val="single"/>
        </w:rPr>
      </w:pPr>
      <w:r w:rsidRPr="00A97096">
        <w:rPr>
          <w:b/>
          <w:sz w:val="22"/>
          <w:szCs w:val="22"/>
          <w:highlight w:val="magenta"/>
          <w:u w:val="single"/>
        </w:rPr>
        <w:t>THALES…. Pascal bison!</w:t>
      </w:r>
      <w:r w:rsidR="004B26CF" w:rsidRPr="00A97096">
        <w:rPr>
          <w:b/>
          <w:sz w:val="22"/>
          <w:szCs w:val="22"/>
          <w:highlight w:val="magenta"/>
          <w:u w:val="single"/>
        </w:rPr>
        <w:t xml:space="preserve"> </w:t>
      </w:r>
    </w:p>
    <w:p w14:paraId="2B7F4CCC" w14:textId="4E376E42" w:rsidR="00357ACA" w:rsidRPr="00A97096" w:rsidRDefault="00357ACA" w:rsidP="00357ACA">
      <w:pPr>
        <w:pStyle w:val="ListParagraph"/>
        <w:numPr>
          <w:ilvl w:val="0"/>
          <w:numId w:val="20"/>
        </w:numPr>
        <w:jc w:val="both"/>
        <w:rPr>
          <w:sz w:val="22"/>
          <w:szCs w:val="22"/>
          <w:highlight w:val="magenta"/>
        </w:rPr>
      </w:pPr>
      <w:proofErr w:type="spellStart"/>
      <w:r w:rsidRPr="00A97096">
        <w:rPr>
          <w:sz w:val="22"/>
          <w:szCs w:val="22"/>
          <w:highlight w:val="magenta"/>
        </w:rPr>
        <w:t>Irakli</w:t>
      </w:r>
      <w:proofErr w:type="spellEnd"/>
      <w:r w:rsidRPr="00A97096">
        <w:rPr>
          <w:sz w:val="22"/>
          <w:szCs w:val="22"/>
          <w:highlight w:val="magenta"/>
        </w:rPr>
        <w:t xml:space="preserve"> </w:t>
      </w:r>
      <w:proofErr w:type="spellStart"/>
      <w:r w:rsidRPr="00A97096">
        <w:rPr>
          <w:sz w:val="22"/>
          <w:szCs w:val="22"/>
          <w:highlight w:val="magenta"/>
        </w:rPr>
        <w:t>Beridze</w:t>
      </w:r>
      <w:proofErr w:type="spellEnd"/>
      <w:r w:rsidRPr="00A97096">
        <w:rPr>
          <w:sz w:val="22"/>
          <w:szCs w:val="22"/>
          <w:highlight w:val="magenta"/>
        </w:rPr>
        <w:t>: Head of the Centre for Artificial Intelligence and Robotics, United Nations, UNICRI</w:t>
      </w:r>
    </w:p>
    <w:p w14:paraId="3F8DA62E" w14:textId="191D1F4C" w:rsidR="00357ACA" w:rsidRPr="00A97096" w:rsidRDefault="00A97096" w:rsidP="00357ACA">
      <w:pPr>
        <w:pStyle w:val="ListParagraph"/>
        <w:numPr>
          <w:ilvl w:val="0"/>
          <w:numId w:val="20"/>
        </w:numPr>
        <w:jc w:val="both"/>
        <w:rPr>
          <w:sz w:val="22"/>
          <w:szCs w:val="22"/>
          <w:highlight w:val="magenta"/>
        </w:rPr>
      </w:pPr>
      <w:proofErr w:type="spellStart"/>
      <w:r w:rsidRPr="00A97096">
        <w:rPr>
          <w:sz w:val="22"/>
          <w:szCs w:val="22"/>
          <w:highlight w:val="magenta"/>
        </w:rPr>
        <w:t>Ard</w:t>
      </w:r>
      <w:proofErr w:type="spellEnd"/>
      <w:r w:rsidRPr="00A97096">
        <w:rPr>
          <w:sz w:val="22"/>
          <w:szCs w:val="22"/>
          <w:highlight w:val="magenta"/>
        </w:rPr>
        <w:t xml:space="preserve"> van de </w:t>
      </w:r>
      <w:proofErr w:type="spellStart"/>
      <w:r w:rsidRPr="00A97096">
        <w:rPr>
          <w:sz w:val="22"/>
          <w:szCs w:val="22"/>
          <w:highlight w:val="magenta"/>
        </w:rPr>
        <w:t>Steur</w:t>
      </w:r>
      <w:proofErr w:type="spellEnd"/>
      <w:r w:rsidRPr="00A97096">
        <w:rPr>
          <w:sz w:val="22"/>
          <w:szCs w:val="22"/>
          <w:highlight w:val="magenta"/>
        </w:rPr>
        <w:t xml:space="preserve"> (</w:t>
      </w:r>
      <w:proofErr w:type="spellStart"/>
      <w:r w:rsidRPr="00A97096">
        <w:rPr>
          <w:sz w:val="22"/>
          <w:szCs w:val="22"/>
          <w:highlight w:val="magenta"/>
        </w:rPr>
        <w:t>actie</w:t>
      </w:r>
      <w:proofErr w:type="spellEnd"/>
      <w:r w:rsidRPr="00A97096">
        <w:rPr>
          <w:sz w:val="22"/>
          <w:szCs w:val="22"/>
          <w:highlight w:val="magenta"/>
        </w:rPr>
        <w:t xml:space="preserve"> </w:t>
      </w:r>
      <w:proofErr w:type="spellStart"/>
      <w:r w:rsidRPr="00A97096">
        <w:rPr>
          <w:sz w:val="22"/>
          <w:szCs w:val="22"/>
          <w:highlight w:val="magenta"/>
        </w:rPr>
        <w:t>Walco</w:t>
      </w:r>
      <w:proofErr w:type="spellEnd"/>
      <w:r w:rsidRPr="00A97096">
        <w:rPr>
          <w:sz w:val="22"/>
          <w:szCs w:val="22"/>
          <w:highlight w:val="magenta"/>
        </w:rPr>
        <w:t xml:space="preserve">)- </w:t>
      </w:r>
      <w:proofErr w:type="spellStart"/>
      <w:r w:rsidRPr="00A97096">
        <w:rPr>
          <w:sz w:val="22"/>
          <w:szCs w:val="22"/>
          <w:highlight w:val="magenta"/>
        </w:rPr>
        <w:t>directeur</w:t>
      </w:r>
      <w:proofErr w:type="spellEnd"/>
      <w:r w:rsidRPr="00A97096">
        <w:rPr>
          <w:sz w:val="22"/>
          <w:szCs w:val="22"/>
          <w:highlight w:val="magenta"/>
        </w:rPr>
        <w:t xml:space="preserve"> Dutch Safety Branch.</w:t>
      </w:r>
    </w:p>
    <w:p w14:paraId="0D465538" w14:textId="6255A207" w:rsidR="00A97096" w:rsidRPr="00A97096" w:rsidRDefault="00A97096" w:rsidP="00357ACA">
      <w:pPr>
        <w:pStyle w:val="ListParagraph"/>
        <w:numPr>
          <w:ilvl w:val="0"/>
          <w:numId w:val="20"/>
        </w:numPr>
        <w:jc w:val="both"/>
        <w:rPr>
          <w:sz w:val="22"/>
          <w:szCs w:val="22"/>
          <w:highlight w:val="magenta"/>
        </w:rPr>
      </w:pPr>
      <w:r w:rsidRPr="00A97096">
        <w:rPr>
          <w:sz w:val="22"/>
          <w:szCs w:val="22"/>
          <w:highlight w:val="magenta"/>
        </w:rPr>
        <w:t>Action WJ: standard support letter.</w:t>
      </w:r>
    </w:p>
    <w:p w14:paraId="4DB1FBE2" w14:textId="77777777" w:rsidR="00357ACA" w:rsidRPr="00357ACA" w:rsidRDefault="00357ACA" w:rsidP="00357ACA">
      <w:pPr>
        <w:jc w:val="both"/>
        <w:rPr>
          <w:sz w:val="22"/>
          <w:szCs w:val="22"/>
        </w:rPr>
      </w:pPr>
    </w:p>
    <w:p w14:paraId="798BB2A9" w14:textId="77777777" w:rsidR="009E1CD1" w:rsidRDefault="009E1CD1" w:rsidP="00EF18E9">
      <w:pPr>
        <w:jc w:val="both"/>
        <w:rPr>
          <w:sz w:val="22"/>
          <w:szCs w:val="22"/>
        </w:rPr>
      </w:pPr>
    </w:p>
    <w:p w14:paraId="58ECB9BA" w14:textId="77777777" w:rsidR="000A3C42" w:rsidRDefault="000A3C42" w:rsidP="00EF18E9">
      <w:pPr>
        <w:jc w:val="both"/>
        <w:rPr>
          <w:sz w:val="22"/>
          <w:szCs w:val="22"/>
        </w:rPr>
      </w:pPr>
    </w:p>
    <w:p w14:paraId="1639484D" w14:textId="46F8FC1D" w:rsidR="009726D0" w:rsidRDefault="00D63897" w:rsidP="00EF18E9">
      <w:pPr>
        <w:jc w:val="both"/>
        <w:rPr>
          <w:b/>
          <w:sz w:val="22"/>
          <w:szCs w:val="22"/>
        </w:rPr>
      </w:pPr>
      <w:r w:rsidRPr="00486A6A">
        <w:rPr>
          <w:sz w:val="22"/>
          <w:szCs w:val="22"/>
          <w:highlight w:val="yellow"/>
        </w:rPr>
        <w:t>3 persons</w:t>
      </w:r>
    </w:p>
    <w:p w14:paraId="3578C2E5" w14:textId="5EA38FFD" w:rsidR="00323B86" w:rsidRPr="00182846" w:rsidRDefault="00323B86" w:rsidP="00EF18E9">
      <w:pPr>
        <w:jc w:val="both"/>
        <w:rPr>
          <w:b/>
          <w:sz w:val="22"/>
          <w:szCs w:val="22"/>
        </w:rPr>
      </w:pPr>
    </w:p>
    <w:p w14:paraId="2B252A71" w14:textId="157F7E81" w:rsidR="00EF18E9" w:rsidRDefault="00EF18E9" w:rsidP="00EF18E9">
      <w:pPr>
        <w:jc w:val="both"/>
        <w:rPr>
          <w:b/>
          <w:sz w:val="22"/>
          <w:szCs w:val="22"/>
        </w:rPr>
      </w:pPr>
      <w:r w:rsidRPr="00182846">
        <w:rPr>
          <w:b/>
          <w:sz w:val="22"/>
          <w:szCs w:val="22"/>
        </w:rPr>
        <w:t xml:space="preserve">3.4 Resources </w:t>
      </w:r>
    </w:p>
    <w:p w14:paraId="4706A880" w14:textId="62D56E40" w:rsidR="00C06154" w:rsidRPr="001B48DB" w:rsidRDefault="00C06154" w:rsidP="00EF18E9">
      <w:pPr>
        <w:jc w:val="both"/>
        <w:rPr>
          <w:sz w:val="22"/>
          <w:szCs w:val="22"/>
        </w:rPr>
      </w:pPr>
      <w:r w:rsidRPr="001B48DB">
        <w:rPr>
          <w:sz w:val="22"/>
          <w:szCs w:val="22"/>
        </w:rPr>
        <w:t>A standard</w:t>
      </w:r>
      <w:r>
        <w:rPr>
          <w:sz w:val="22"/>
          <w:szCs w:val="22"/>
        </w:rPr>
        <w:t xml:space="preserve"> </w:t>
      </w:r>
      <w:proofErr w:type="spellStart"/>
      <w:r>
        <w:rPr>
          <w:sz w:val="22"/>
          <w:szCs w:val="22"/>
        </w:rPr>
        <w:t>SMEInst</w:t>
      </w:r>
      <w:proofErr w:type="spellEnd"/>
      <w:r>
        <w:rPr>
          <w:sz w:val="22"/>
          <w:szCs w:val="22"/>
        </w:rPr>
        <w:t xml:space="preserve"> budget will</w:t>
      </w:r>
      <w:r w:rsidR="00687DCA">
        <w:rPr>
          <w:sz w:val="22"/>
          <w:szCs w:val="22"/>
        </w:rPr>
        <w:t xml:space="preserve"> be used to</w:t>
      </w:r>
      <w:r>
        <w:rPr>
          <w:sz w:val="22"/>
          <w:szCs w:val="22"/>
        </w:rPr>
        <w:t xml:space="preserve"> cover the </w:t>
      </w:r>
      <w:commentRangeStart w:id="41"/>
      <w:r>
        <w:rPr>
          <w:sz w:val="22"/>
          <w:szCs w:val="22"/>
        </w:rPr>
        <w:t>1</w:t>
      </w:r>
      <w:r w:rsidR="00687DCA">
        <w:rPr>
          <w:sz w:val="22"/>
          <w:szCs w:val="22"/>
        </w:rPr>
        <w:t>2</w:t>
      </w:r>
      <w:r>
        <w:rPr>
          <w:sz w:val="22"/>
          <w:szCs w:val="22"/>
        </w:rPr>
        <w:t xml:space="preserve"> FTEs </w:t>
      </w:r>
      <w:commentRangeEnd w:id="41"/>
      <w:r w:rsidR="00583F19">
        <w:rPr>
          <w:rStyle w:val="CommentReference"/>
        </w:rPr>
        <w:commentReference w:id="41"/>
      </w:r>
      <w:r>
        <w:rPr>
          <w:sz w:val="22"/>
          <w:szCs w:val="22"/>
        </w:rPr>
        <w:t xml:space="preserve">envisioned for the </w:t>
      </w:r>
      <w:r w:rsidR="00D63897">
        <w:rPr>
          <w:sz w:val="22"/>
          <w:szCs w:val="22"/>
        </w:rPr>
        <w:t>V2</w:t>
      </w:r>
      <w:r>
        <w:rPr>
          <w:sz w:val="22"/>
          <w:szCs w:val="22"/>
        </w:rPr>
        <w:t xml:space="preserve"> project</w:t>
      </w:r>
      <w:r w:rsidR="00A62874">
        <w:rPr>
          <w:sz w:val="22"/>
          <w:szCs w:val="22"/>
        </w:rPr>
        <w:t>, as depicted in the figure aside</w:t>
      </w:r>
      <w:r>
        <w:rPr>
          <w:sz w:val="22"/>
          <w:szCs w:val="22"/>
        </w:rPr>
        <w:t>.</w:t>
      </w:r>
    </w:p>
    <w:p w14:paraId="763B22E0" w14:textId="7D5FE912" w:rsidR="00A673AD" w:rsidRPr="00EB14DA" w:rsidRDefault="00A673AD">
      <w:pPr>
        <w:rPr>
          <w:b/>
          <w:sz w:val="22"/>
          <w:szCs w:val="22"/>
        </w:rPr>
      </w:pPr>
    </w:p>
    <w:p w14:paraId="0D917703" w14:textId="30F37F38" w:rsidR="008D79D5" w:rsidRDefault="00486A6A">
      <w:pPr>
        <w:rPr>
          <w:b/>
          <w:sz w:val="22"/>
          <w:szCs w:val="22"/>
        </w:rPr>
      </w:pPr>
      <w:r>
        <w:rPr>
          <w:b/>
          <w:noProof/>
          <w:sz w:val="22"/>
          <w:szCs w:val="22"/>
        </w:rPr>
        <w:drawing>
          <wp:anchor distT="0" distB="0" distL="114300" distR="114300" simplePos="0" relativeHeight="251661312" behindDoc="0" locked="0" layoutInCell="1" allowOverlap="1" wp14:anchorId="208F7367" wp14:editId="78B1312E">
            <wp:simplePos x="0" y="0"/>
            <wp:positionH relativeFrom="margin">
              <wp:posOffset>1614902</wp:posOffset>
            </wp:positionH>
            <wp:positionV relativeFrom="margin">
              <wp:posOffset>1599013</wp:posOffset>
            </wp:positionV>
            <wp:extent cx="4826635" cy="1600200"/>
            <wp:effectExtent l="0" t="0" r="0" b="0"/>
            <wp:wrapSquare wrapText="bothSides"/>
            <wp:docPr id="9" name="Picture 9" descr="Macintosh HD:Users:Bellerofonte:Desktop:Screen Shot 2017-07-02 at 12.3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ellerofonte:Desktop:Screen Shot 2017-07-02 at 12.39.46.png"/>
                    <pic:cNvPicPr>
                      <a:picLocks noChangeAspect="1" noChangeArrowheads="1"/>
                    </pic:cNvPicPr>
                  </pic:nvPicPr>
                  <pic:blipFill rotWithShape="1">
                    <a:blip r:embed="rId17">
                      <a:extLst>
                        <a:ext uri="{BEBA8EAE-BF5A-486C-A8C5-ECC9F3942E4B}">
                          <a14:imgProps xmlns:a14="http://schemas.microsoft.com/office/drawing/2010/main">
                            <a14:imgLayer r:embed="rId18">
                              <a14:imgEffect>
                                <a14:brightnessContrast bright="20000" contrast="-40000"/>
                              </a14:imgEffect>
                            </a14:imgLayer>
                          </a14:imgProps>
                        </a:ext>
                        <a:ext uri="{28A0092B-C50C-407E-A947-70E740481C1C}">
                          <a14:useLocalDpi xmlns:a14="http://schemas.microsoft.com/office/drawing/2010/main" val="0"/>
                        </a:ext>
                      </a:extLst>
                    </a:blip>
                    <a:srcRect t="3424" b="1253"/>
                    <a:stretch/>
                  </pic:blipFill>
                  <pic:spPr bwMode="auto">
                    <a:xfrm>
                      <a:off x="0" y="0"/>
                      <a:ext cx="4826635" cy="16002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008D79D5">
        <w:rPr>
          <w:b/>
          <w:sz w:val="22"/>
          <w:szCs w:val="22"/>
        </w:rPr>
        <w:br w:type="page"/>
      </w:r>
    </w:p>
    <w:p w14:paraId="53B51C66" w14:textId="523D1D14" w:rsidR="00A673AD" w:rsidRDefault="00A673AD" w:rsidP="00A673AD">
      <w:pPr>
        <w:jc w:val="both"/>
        <w:rPr>
          <w:b/>
          <w:sz w:val="22"/>
          <w:szCs w:val="22"/>
        </w:rPr>
      </w:pPr>
      <w:r w:rsidRPr="00CA783C">
        <w:rPr>
          <w:b/>
          <w:sz w:val="22"/>
          <w:szCs w:val="22"/>
        </w:rPr>
        <w:lastRenderedPageBreak/>
        <w:t>4. Members of the Consortium</w:t>
      </w:r>
      <w:r w:rsidR="00930795">
        <w:rPr>
          <w:b/>
          <w:sz w:val="22"/>
          <w:szCs w:val="22"/>
        </w:rPr>
        <w:t xml:space="preserve"> and Partner Roles</w:t>
      </w:r>
    </w:p>
    <w:p w14:paraId="230EF3A3" w14:textId="77777777" w:rsidR="00A62874" w:rsidRDefault="00A62874" w:rsidP="00A673AD">
      <w:pPr>
        <w:jc w:val="both"/>
        <w:rPr>
          <w:b/>
          <w:sz w:val="22"/>
          <w:szCs w:val="22"/>
        </w:rPr>
      </w:pPr>
    </w:p>
    <w:p w14:paraId="7E1A3919" w14:textId="283CA9DE" w:rsidR="00A62874" w:rsidRPr="00A62874" w:rsidRDefault="00A62874" w:rsidP="00A62874">
      <w:pPr>
        <w:jc w:val="both"/>
        <w:rPr>
          <w:sz w:val="22"/>
          <w:szCs w:val="22"/>
        </w:rPr>
      </w:pPr>
      <w:r w:rsidRPr="00A62874">
        <w:rPr>
          <w:sz w:val="22"/>
          <w:szCs w:val="22"/>
        </w:rPr>
        <w:t xml:space="preserve">The consortium brings together industrial partners that cover the perspectives across the </w:t>
      </w:r>
      <w:r w:rsidR="00471F70">
        <w:rPr>
          <w:sz w:val="22"/>
          <w:szCs w:val="22"/>
        </w:rPr>
        <w:t>V2</w:t>
      </w:r>
      <w:r>
        <w:rPr>
          <w:sz w:val="22"/>
          <w:szCs w:val="22"/>
        </w:rPr>
        <w:t xml:space="preserve"> </w:t>
      </w:r>
      <w:r w:rsidRPr="00A62874">
        <w:rPr>
          <w:sz w:val="22"/>
          <w:szCs w:val="22"/>
        </w:rPr>
        <w:t>value chain</w:t>
      </w:r>
      <w:r>
        <w:rPr>
          <w:sz w:val="22"/>
          <w:szCs w:val="22"/>
        </w:rPr>
        <w:t xml:space="preserve"> (see Sec. 1)</w:t>
      </w:r>
      <w:r w:rsidRPr="00A62874">
        <w:rPr>
          <w:sz w:val="22"/>
          <w:szCs w:val="22"/>
        </w:rPr>
        <w:t xml:space="preserve">: </w:t>
      </w:r>
    </w:p>
    <w:p w14:paraId="50428E31" w14:textId="77777777" w:rsidR="00E2427E" w:rsidRDefault="00E2427E" w:rsidP="00A673AD">
      <w:pPr>
        <w:jc w:val="both"/>
        <w:rPr>
          <w:b/>
          <w:sz w:val="22"/>
          <w:szCs w:val="22"/>
          <w:lang w:val="en"/>
        </w:rPr>
      </w:pPr>
    </w:p>
    <w:p w14:paraId="28C28D8D" w14:textId="7FB51A2B" w:rsidR="00250384" w:rsidRPr="008837EA" w:rsidRDefault="002178D9" w:rsidP="00250384">
      <w:pPr>
        <w:jc w:val="both"/>
        <w:rPr>
          <w:sz w:val="22"/>
          <w:szCs w:val="22"/>
          <w:highlight w:val="yellow"/>
          <w:lang w:val="en"/>
        </w:rPr>
      </w:pPr>
      <w:r w:rsidRPr="008837EA">
        <w:rPr>
          <w:b/>
          <w:sz w:val="22"/>
          <w:szCs w:val="22"/>
          <w:highlight w:val="yellow"/>
          <w:lang w:val="en"/>
        </w:rPr>
        <w:t>VV</w:t>
      </w:r>
      <w:r w:rsidR="00A62874" w:rsidRPr="008837EA">
        <w:rPr>
          <w:b/>
          <w:sz w:val="22"/>
          <w:szCs w:val="22"/>
          <w:highlight w:val="yellow"/>
          <w:lang w:val="en"/>
        </w:rPr>
        <w:t xml:space="preserve">. </w:t>
      </w:r>
      <w:r w:rsidR="00A62874" w:rsidRPr="008837EA">
        <w:rPr>
          <w:sz w:val="22"/>
          <w:szCs w:val="22"/>
          <w:highlight w:val="yellow"/>
          <w:lang w:val="en"/>
        </w:rPr>
        <w:t xml:space="preserve">By many considered as an “SME University”, </w:t>
      </w:r>
      <w:r w:rsidRPr="008837EA">
        <w:rPr>
          <w:sz w:val="22"/>
          <w:szCs w:val="22"/>
          <w:highlight w:val="yellow"/>
          <w:lang w:val="en"/>
        </w:rPr>
        <w:t>JADS</w:t>
      </w:r>
      <w:r w:rsidR="00A62874" w:rsidRPr="008837EA">
        <w:rPr>
          <w:sz w:val="22"/>
          <w:szCs w:val="22"/>
          <w:highlight w:val="yellow"/>
          <w:lang w:val="en"/>
        </w:rPr>
        <w:t xml:space="preserve"> is a </w:t>
      </w:r>
      <w:r w:rsidR="00C02D55" w:rsidRPr="008837EA">
        <w:rPr>
          <w:sz w:val="22"/>
          <w:szCs w:val="22"/>
          <w:highlight w:val="yellow"/>
          <w:lang w:val="en"/>
        </w:rPr>
        <w:t>young</w:t>
      </w:r>
      <w:r w:rsidR="00A62874" w:rsidRPr="008837EA">
        <w:rPr>
          <w:sz w:val="22"/>
          <w:szCs w:val="22"/>
          <w:highlight w:val="yellow"/>
          <w:lang w:val="en"/>
        </w:rPr>
        <w:t xml:space="preserve"> and expansive </w:t>
      </w:r>
      <w:r w:rsidR="00C02D55" w:rsidRPr="008837EA">
        <w:rPr>
          <w:sz w:val="22"/>
          <w:szCs w:val="22"/>
          <w:highlight w:val="yellow"/>
          <w:lang w:val="en"/>
        </w:rPr>
        <w:t>SME-sized</w:t>
      </w:r>
      <w:r w:rsidR="00A62874" w:rsidRPr="008837EA">
        <w:rPr>
          <w:sz w:val="22"/>
          <w:szCs w:val="22"/>
          <w:highlight w:val="yellow"/>
          <w:lang w:val="en"/>
        </w:rPr>
        <w:t xml:space="preserve"> </w:t>
      </w:r>
      <w:r w:rsidRPr="008837EA">
        <w:rPr>
          <w:sz w:val="22"/>
          <w:szCs w:val="22"/>
          <w:highlight w:val="yellow"/>
          <w:lang w:val="en"/>
        </w:rPr>
        <w:t>university collaboration between Tilburg University and the Technical University of Eindhoven</w:t>
      </w:r>
      <w:r w:rsidR="00F63870">
        <w:rPr>
          <w:sz w:val="22"/>
          <w:szCs w:val="22"/>
          <w:highlight w:val="yellow"/>
          <w:lang w:val="en"/>
        </w:rPr>
        <w:t xml:space="preserve"> revolving around data science and entrepreneurship</w:t>
      </w:r>
      <w:r w:rsidRPr="008837EA">
        <w:rPr>
          <w:sz w:val="22"/>
          <w:szCs w:val="22"/>
          <w:highlight w:val="yellow"/>
          <w:lang w:val="en"/>
        </w:rPr>
        <w:t xml:space="preserve">. </w:t>
      </w:r>
      <w:r w:rsidR="00250384" w:rsidRPr="008837EA">
        <w:rPr>
          <w:sz w:val="22"/>
          <w:szCs w:val="22"/>
          <w:highlight w:val="yellow"/>
        </w:rPr>
        <w:t xml:space="preserve">With these premises and intention, JADS successfully encouraged the creation of </w:t>
      </w:r>
      <w:r w:rsidR="00C02D55" w:rsidRPr="008837EA">
        <w:rPr>
          <w:sz w:val="22"/>
          <w:szCs w:val="22"/>
          <w:highlight w:val="yellow"/>
        </w:rPr>
        <w:t>V2</w:t>
      </w:r>
      <w:r w:rsidR="00250384" w:rsidRPr="008837EA">
        <w:rPr>
          <w:sz w:val="22"/>
          <w:szCs w:val="22"/>
          <w:highlight w:val="yellow"/>
        </w:rPr>
        <w:t xml:space="preserve"> – its first Spin-Off startup. </w:t>
      </w:r>
      <w:r w:rsidR="00C02D55" w:rsidRPr="008837EA">
        <w:rPr>
          <w:sz w:val="22"/>
          <w:szCs w:val="22"/>
          <w:highlight w:val="yellow"/>
        </w:rPr>
        <w:t>V2</w:t>
      </w:r>
      <w:r w:rsidR="00250384" w:rsidRPr="008837EA">
        <w:rPr>
          <w:sz w:val="22"/>
          <w:szCs w:val="22"/>
          <w:highlight w:val="yellow"/>
        </w:rPr>
        <w:t xml:space="preserve"> aims at engaging the </w:t>
      </w:r>
      <w:r w:rsidR="00486A6A" w:rsidRPr="008837EA">
        <w:rPr>
          <w:sz w:val="22"/>
          <w:szCs w:val="22"/>
          <w:highlight w:val="yellow"/>
        </w:rPr>
        <w:t>direst</w:t>
      </w:r>
      <w:r w:rsidR="00250384" w:rsidRPr="008837EA">
        <w:rPr>
          <w:sz w:val="22"/>
          <w:szCs w:val="22"/>
          <w:highlight w:val="yellow"/>
        </w:rPr>
        <w:t xml:space="preserve"> problems of our data-intensive society with Machine-Learning approaches and Big Data analytics and will </w:t>
      </w:r>
      <w:proofErr w:type="spellStart"/>
      <w:r w:rsidR="00250384" w:rsidRPr="008837EA">
        <w:rPr>
          <w:sz w:val="22"/>
          <w:szCs w:val="22"/>
          <w:highlight w:val="yellow"/>
        </w:rPr>
        <w:t>specialise</w:t>
      </w:r>
      <w:proofErr w:type="spellEnd"/>
      <w:r w:rsidR="00250384" w:rsidRPr="008837EA">
        <w:rPr>
          <w:sz w:val="22"/>
          <w:szCs w:val="22"/>
          <w:highlight w:val="yellow"/>
        </w:rPr>
        <w:t xml:space="preserve"> initially </w:t>
      </w:r>
      <w:r w:rsidR="00486A6A">
        <w:rPr>
          <w:sz w:val="22"/>
          <w:szCs w:val="22"/>
          <w:highlight w:val="yellow"/>
        </w:rPr>
        <w:t xml:space="preserve">on </w:t>
      </w:r>
      <w:r w:rsidR="00250384" w:rsidRPr="008837EA">
        <w:rPr>
          <w:sz w:val="22"/>
          <w:szCs w:val="22"/>
          <w:highlight w:val="yellow"/>
        </w:rPr>
        <w:t>smart even</w:t>
      </w:r>
      <w:bookmarkStart w:id="42" w:name="_GoBack"/>
      <w:bookmarkEnd w:id="42"/>
      <w:r w:rsidR="00250384" w:rsidRPr="008837EA">
        <w:rPr>
          <w:sz w:val="22"/>
          <w:szCs w:val="22"/>
          <w:highlight w:val="yellow"/>
        </w:rPr>
        <w:t>t safety and security.</w:t>
      </w:r>
    </w:p>
    <w:p w14:paraId="565828EF" w14:textId="77777777" w:rsidR="00250384" w:rsidRPr="008837EA" w:rsidRDefault="00250384" w:rsidP="00A673AD">
      <w:pPr>
        <w:jc w:val="both"/>
        <w:rPr>
          <w:sz w:val="22"/>
          <w:szCs w:val="22"/>
          <w:highlight w:val="yellow"/>
          <w:lang w:val="en"/>
        </w:rPr>
      </w:pPr>
    </w:p>
    <w:p w14:paraId="12947552" w14:textId="4ABD2C45" w:rsidR="00A62874" w:rsidRPr="008837EA" w:rsidRDefault="002178D9" w:rsidP="00A673AD">
      <w:pPr>
        <w:jc w:val="both"/>
        <w:rPr>
          <w:sz w:val="22"/>
          <w:szCs w:val="22"/>
          <w:highlight w:val="yellow"/>
          <w:lang w:val="en"/>
        </w:rPr>
      </w:pPr>
      <w:r w:rsidRPr="008837EA">
        <w:rPr>
          <w:sz w:val="22"/>
          <w:szCs w:val="22"/>
          <w:highlight w:val="yellow"/>
          <w:lang w:val="en"/>
        </w:rPr>
        <w:t>VV will play the role as project coordinator</w:t>
      </w:r>
      <w:proofErr w:type="gramStart"/>
      <w:r w:rsidRPr="008837EA">
        <w:rPr>
          <w:sz w:val="22"/>
          <w:szCs w:val="22"/>
          <w:highlight w:val="yellow"/>
          <w:lang w:val="en"/>
        </w:rPr>
        <w:t>…..</w:t>
      </w:r>
      <w:proofErr w:type="gramEnd"/>
    </w:p>
    <w:p w14:paraId="74CD484E" w14:textId="025BDE29" w:rsidR="002178D9" w:rsidRPr="008837EA" w:rsidRDefault="002178D9" w:rsidP="00A673AD">
      <w:pPr>
        <w:jc w:val="both"/>
        <w:rPr>
          <w:sz w:val="22"/>
          <w:szCs w:val="22"/>
          <w:highlight w:val="yellow"/>
          <w:lang w:val="en"/>
        </w:rPr>
      </w:pPr>
    </w:p>
    <w:p w14:paraId="4340A5C1" w14:textId="44D59528" w:rsidR="00FD5849" w:rsidRPr="008837EA" w:rsidRDefault="00FD5849" w:rsidP="00FD5849">
      <w:pPr>
        <w:jc w:val="both"/>
        <w:rPr>
          <w:sz w:val="22"/>
          <w:szCs w:val="22"/>
          <w:highlight w:val="yellow"/>
          <w:lang w:val="en"/>
        </w:rPr>
      </w:pPr>
      <w:r w:rsidRPr="008837EA">
        <w:rPr>
          <w:b/>
          <w:sz w:val="22"/>
          <w:szCs w:val="22"/>
          <w:highlight w:val="yellow"/>
          <w:lang w:val="en"/>
        </w:rPr>
        <w:t>Control (</w:t>
      </w:r>
      <w:r w:rsidR="000108C2" w:rsidRPr="008837EA">
        <w:rPr>
          <w:b/>
          <w:sz w:val="22"/>
          <w:szCs w:val="22"/>
          <w:highlight w:val="yellow"/>
          <w:lang w:val="en"/>
        </w:rPr>
        <w:t>The Event Warehouse</w:t>
      </w:r>
      <w:r w:rsidRPr="008837EA">
        <w:rPr>
          <w:sz w:val="22"/>
          <w:szCs w:val="22"/>
          <w:highlight w:val="yellow"/>
          <w:lang w:val="en"/>
        </w:rPr>
        <w:t>)</w:t>
      </w:r>
      <w:r w:rsidR="00B450D0" w:rsidRPr="008837EA">
        <w:rPr>
          <w:rStyle w:val="FootnoteReference"/>
          <w:sz w:val="22"/>
          <w:szCs w:val="22"/>
          <w:highlight w:val="yellow"/>
          <w:lang w:val="en"/>
        </w:rPr>
        <w:footnoteReference w:id="27"/>
      </w:r>
      <w:r w:rsidRPr="008837EA">
        <w:rPr>
          <w:sz w:val="22"/>
          <w:szCs w:val="22"/>
          <w:highlight w:val="yellow"/>
          <w:lang w:val="en"/>
        </w:rPr>
        <w:t xml:space="preserve">. The Event Warehouse B.V. </w:t>
      </w:r>
      <w:r w:rsidRPr="008837EA">
        <w:rPr>
          <w:sz w:val="22"/>
          <w:szCs w:val="22"/>
          <w:highlight w:val="yellow"/>
        </w:rPr>
        <w:t>has been the working force behind multiple festivals and events including</w:t>
      </w:r>
      <w:r w:rsidR="00B450D0" w:rsidRPr="008837EA">
        <w:rPr>
          <w:sz w:val="22"/>
          <w:szCs w:val="22"/>
          <w:highlight w:val="yellow"/>
        </w:rPr>
        <w:t>:</w:t>
      </w:r>
      <w:r w:rsidRPr="008837EA">
        <w:rPr>
          <w:sz w:val="22"/>
          <w:szCs w:val="22"/>
          <w:highlight w:val="yellow"/>
        </w:rPr>
        <w:t xml:space="preserve"> </w:t>
      </w:r>
      <w:proofErr w:type="spellStart"/>
      <w:r w:rsidRPr="008837EA">
        <w:rPr>
          <w:sz w:val="22"/>
          <w:szCs w:val="22"/>
          <w:highlight w:val="yellow"/>
        </w:rPr>
        <w:t>Paaspop</w:t>
      </w:r>
      <w:proofErr w:type="spellEnd"/>
      <w:r w:rsidRPr="008837EA">
        <w:rPr>
          <w:sz w:val="22"/>
          <w:szCs w:val="22"/>
          <w:highlight w:val="yellow"/>
        </w:rPr>
        <w:t>, We Are Electric</w:t>
      </w:r>
      <w:r w:rsidR="00B450D0" w:rsidRPr="008837EA">
        <w:rPr>
          <w:sz w:val="22"/>
          <w:szCs w:val="22"/>
          <w:highlight w:val="yellow"/>
        </w:rPr>
        <w:t>,</w:t>
      </w:r>
      <w:r w:rsidRPr="008837EA">
        <w:rPr>
          <w:sz w:val="22"/>
          <w:szCs w:val="22"/>
          <w:highlight w:val="yellow"/>
        </w:rPr>
        <w:t xml:space="preserve"> and many shows at the </w:t>
      </w:r>
      <w:proofErr w:type="spellStart"/>
      <w:r w:rsidRPr="008837EA">
        <w:rPr>
          <w:sz w:val="22"/>
          <w:szCs w:val="22"/>
          <w:highlight w:val="yellow"/>
        </w:rPr>
        <w:t>Klokgebouw</w:t>
      </w:r>
      <w:proofErr w:type="spellEnd"/>
      <w:r w:rsidRPr="008837EA">
        <w:rPr>
          <w:sz w:val="22"/>
          <w:szCs w:val="22"/>
          <w:highlight w:val="yellow"/>
        </w:rPr>
        <w:t xml:space="preserve"> in Eindhoven</w:t>
      </w:r>
      <w:r w:rsidR="00B450D0" w:rsidRPr="008837EA">
        <w:rPr>
          <w:sz w:val="22"/>
          <w:szCs w:val="22"/>
          <w:highlight w:val="yellow"/>
        </w:rPr>
        <w:t xml:space="preserve">. </w:t>
      </w:r>
      <w:r w:rsidR="00F33B55" w:rsidRPr="008837EA">
        <w:rPr>
          <w:sz w:val="22"/>
          <w:szCs w:val="22"/>
          <w:highlight w:val="yellow"/>
        </w:rPr>
        <w:t>In particular, t</w:t>
      </w:r>
      <w:r w:rsidR="001A30F0" w:rsidRPr="008837EA">
        <w:rPr>
          <w:sz w:val="22"/>
          <w:szCs w:val="22"/>
          <w:highlight w:val="yellow"/>
        </w:rPr>
        <w:t>he</w:t>
      </w:r>
      <w:r w:rsidR="00F33B55" w:rsidRPr="008837EA">
        <w:rPr>
          <w:sz w:val="22"/>
          <w:szCs w:val="22"/>
          <w:highlight w:val="yellow"/>
        </w:rPr>
        <w:t xml:space="preserve"> event warehouse BV offers </w:t>
      </w:r>
      <w:r w:rsidR="008837EA" w:rsidRPr="008837EA">
        <w:rPr>
          <w:sz w:val="22"/>
          <w:szCs w:val="22"/>
          <w:highlight w:val="yellow"/>
        </w:rPr>
        <w:t>consultancy and services to organize security and safety during festivals, exploiting its network of CCTV companies, security enterprises, and the such.</w:t>
      </w:r>
    </w:p>
    <w:p w14:paraId="50F78BC0" w14:textId="77777777" w:rsidR="00FD5849" w:rsidRPr="008837EA" w:rsidRDefault="00FD5849" w:rsidP="00FD5849">
      <w:pPr>
        <w:jc w:val="both"/>
        <w:rPr>
          <w:sz w:val="22"/>
          <w:szCs w:val="22"/>
          <w:highlight w:val="yellow"/>
        </w:rPr>
      </w:pPr>
    </w:p>
    <w:p w14:paraId="19668E42" w14:textId="50C7E956" w:rsidR="002178D9" w:rsidRPr="008837EA" w:rsidRDefault="002178D9" w:rsidP="00A673AD">
      <w:pPr>
        <w:jc w:val="both"/>
        <w:rPr>
          <w:sz w:val="22"/>
          <w:szCs w:val="22"/>
          <w:highlight w:val="yellow"/>
          <w:lang w:val="en"/>
        </w:rPr>
      </w:pPr>
    </w:p>
    <w:p w14:paraId="30FC55C8" w14:textId="0D1099F5" w:rsidR="002178D9" w:rsidRPr="008837EA" w:rsidRDefault="002178D9" w:rsidP="00A673AD">
      <w:pPr>
        <w:jc w:val="both"/>
        <w:rPr>
          <w:sz w:val="22"/>
          <w:szCs w:val="22"/>
          <w:highlight w:val="yellow"/>
          <w:lang w:val="en"/>
        </w:rPr>
      </w:pPr>
    </w:p>
    <w:p w14:paraId="3EB3184A" w14:textId="2C71FFBE" w:rsidR="0051428E" w:rsidRPr="0051428E" w:rsidRDefault="00A324C7" w:rsidP="0051428E">
      <w:pPr>
        <w:jc w:val="both"/>
        <w:rPr>
          <w:sz w:val="22"/>
          <w:szCs w:val="22"/>
          <w:lang w:val="en"/>
        </w:rPr>
      </w:pPr>
      <w:r w:rsidRPr="008837EA">
        <w:rPr>
          <w:b/>
          <w:sz w:val="22"/>
          <w:szCs w:val="22"/>
          <w:highlight w:val="yellow"/>
          <w:lang w:val="en"/>
        </w:rPr>
        <w:t>HSG</w:t>
      </w:r>
      <w:r w:rsidR="0051428E" w:rsidRPr="008837EA">
        <w:rPr>
          <w:rStyle w:val="FootnoteReference"/>
          <w:b/>
          <w:sz w:val="22"/>
          <w:szCs w:val="22"/>
          <w:highlight w:val="yellow"/>
          <w:lang w:val="en"/>
        </w:rPr>
        <w:footnoteReference w:id="28"/>
      </w:r>
      <w:r w:rsidRPr="008837EA">
        <w:rPr>
          <w:sz w:val="22"/>
          <w:szCs w:val="22"/>
          <w:highlight w:val="yellow"/>
          <w:lang w:val="en"/>
        </w:rPr>
        <w:t xml:space="preserve">. </w:t>
      </w:r>
      <w:r w:rsidR="0051428E" w:rsidRPr="008837EA">
        <w:rPr>
          <w:sz w:val="22"/>
          <w:szCs w:val="22"/>
          <w:highlight w:val="yellow"/>
          <w:lang w:val="en"/>
        </w:rPr>
        <w:t xml:space="preserve">The </w:t>
      </w:r>
      <w:r w:rsidR="00F57D35" w:rsidRPr="008837EA">
        <w:rPr>
          <w:sz w:val="22"/>
          <w:szCs w:val="22"/>
          <w:highlight w:val="yellow"/>
          <w:lang w:val="en"/>
        </w:rPr>
        <w:t xml:space="preserve">Holland Security Group </w:t>
      </w:r>
      <w:r w:rsidR="0051428E" w:rsidRPr="008837EA">
        <w:rPr>
          <w:sz w:val="22"/>
          <w:szCs w:val="22"/>
          <w:highlight w:val="yellow"/>
          <w:lang w:val="en"/>
        </w:rPr>
        <w:t>entails</w:t>
      </w:r>
      <w:r w:rsidR="00F57D35" w:rsidRPr="008837EA">
        <w:rPr>
          <w:sz w:val="22"/>
          <w:szCs w:val="22"/>
          <w:highlight w:val="yellow"/>
          <w:lang w:val="en"/>
        </w:rPr>
        <w:t xml:space="preserve"> a private Dutch security company specialized in the field of security solutions, facility &amp; event services and hospitality management. HSG is active in three sectors (private, business and public), </w:t>
      </w:r>
      <w:r w:rsidR="0051428E" w:rsidRPr="008837EA">
        <w:rPr>
          <w:sz w:val="22"/>
          <w:szCs w:val="22"/>
          <w:highlight w:val="yellow"/>
          <w:lang w:val="en"/>
        </w:rPr>
        <w:t xml:space="preserve">operating in fourteen segments including, education, healthcare, banking, and, events, entertainment. </w:t>
      </w:r>
      <w:r w:rsidR="00F57D35" w:rsidRPr="008837EA">
        <w:rPr>
          <w:sz w:val="22"/>
          <w:szCs w:val="22"/>
          <w:highlight w:val="yellow"/>
          <w:lang w:val="en"/>
        </w:rPr>
        <w:t xml:space="preserve">With its head office in </w:t>
      </w:r>
      <w:proofErr w:type="spellStart"/>
      <w:r w:rsidR="00F57D35" w:rsidRPr="008837EA">
        <w:rPr>
          <w:sz w:val="22"/>
          <w:szCs w:val="22"/>
          <w:highlight w:val="yellow"/>
          <w:lang w:val="en"/>
        </w:rPr>
        <w:t>Uden</w:t>
      </w:r>
      <w:proofErr w:type="spellEnd"/>
      <w:r w:rsidR="00F57D35" w:rsidRPr="008837EA">
        <w:rPr>
          <w:sz w:val="22"/>
          <w:szCs w:val="22"/>
          <w:highlight w:val="yellow"/>
          <w:lang w:val="en"/>
        </w:rPr>
        <w:t>, HSG boasts three offices in Eindhoven, Rotterdam and Amsterdam</w:t>
      </w:r>
      <w:r w:rsidR="0051428E" w:rsidRPr="008837EA">
        <w:rPr>
          <w:sz w:val="22"/>
          <w:szCs w:val="22"/>
          <w:highlight w:val="yellow"/>
          <w:lang w:val="en"/>
        </w:rPr>
        <w:t>. In particular, HSG has an impressive track record in event management services</w:t>
      </w:r>
      <w:r w:rsidR="0051428E" w:rsidRPr="008837EA">
        <w:rPr>
          <w:rStyle w:val="FootnoteReference"/>
          <w:sz w:val="22"/>
          <w:szCs w:val="22"/>
          <w:highlight w:val="yellow"/>
          <w:lang w:val="en"/>
        </w:rPr>
        <w:footnoteReference w:id="29"/>
      </w:r>
      <w:r w:rsidR="0051428E" w:rsidRPr="008837EA">
        <w:rPr>
          <w:sz w:val="22"/>
          <w:szCs w:val="22"/>
          <w:highlight w:val="yellow"/>
          <w:lang w:val="en"/>
        </w:rPr>
        <w:t xml:space="preserve"> including the drafting and writing of safety plan</w:t>
      </w:r>
      <w:r w:rsidR="00B21041" w:rsidRPr="008837EA">
        <w:rPr>
          <w:sz w:val="22"/>
          <w:szCs w:val="22"/>
          <w:highlight w:val="yellow"/>
          <w:lang w:val="en"/>
        </w:rPr>
        <w:t>s (</w:t>
      </w:r>
      <w:r w:rsidR="0051428E" w:rsidRPr="008837EA">
        <w:rPr>
          <w:sz w:val="22"/>
          <w:szCs w:val="22"/>
          <w:highlight w:val="yellow"/>
          <w:lang w:val="en"/>
        </w:rPr>
        <w:t>site design, position crew</w:t>
      </w:r>
      <w:r w:rsidR="00B21041" w:rsidRPr="008837EA">
        <w:rPr>
          <w:sz w:val="22"/>
          <w:szCs w:val="22"/>
          <w:highlight w:val="yellow"/>
          <w:lang w:val="en"/>
        </w:rPr>
        <w:t>)</w:t>
      </w:r>
      <w:r w:rsidR="0051428E" w:rsidRPr="008837EA">
        <w:rPr>
          <w:sz w:val="22"/>
          <w:szCs w:val="22"/>
          <w:highlight w:val="yellow"/>
          <w:lang w:val="en"/>
        </w:rPr>
        <w:t>, UGS routes (starting point for the emergency services), and emergency plan</w:t>
      </w:r>
      <w:r w:rsidR="00B21041" w:rsidRPr="008837EA">
        <w:rPr>
          <w:sz w:val="22"/>
          <w:szCs w:val="22"/>
          <w:highlight w:val="yellow"/>
          <w:lang w:val="en"/>
        </w:rPr>
        <w:t>s</w:t>
      </w:r>
      <w:r w:rsidR="0051428E" w:rsidRPr="008837EA">
        <w:rPr>
          <w:sz w:val="22"/>
          <w:szCs w:val="22"/>
          <w:highlight w:val="yellow"/>
          <w:lang w:val="en"/>
        </w:rPr>
        <w:t xml:space="preserve"> (escape routes and traffic plan support).</w:t>
      </w:r>
    </w:p>
    <w:p w14:paraId="7C2AEC51" w14:textId="77777777" w:rsidR="002178D9" w:rsidRPr="008069F0" w:rsidRDefault="002178D9" w:rsidP="00A673AD">
      <w:pPr>
        <w:jc w:val="both"/>
        <w:rPr>
          <w:sz w:val="22"/>
          <w:szCs w:val="22"/>
          <w:lang w:val="en"/>
        </w:rPr>
      </w:pPr>
    </w:p>
    <w:p w14:paraId="4983BF41" w14:textId="77777777" w:rsidR="00A673AD" w:rsidRPr="00CA783C" w:rsidRDefault="00A673AD" w:rsidP="00A673AD">
      <w:pPr>
        <w:jc w:val="both"/>
        <w:rPr>
          <w:b/>
          <w:sz w:val="22"/>
          <w:szCs w:val="22"/>
        </w:rPr>
      </w:pPr>
    </w:p>
    <w:p w14:paraId="5E4D02FE" w14:textId="72115B9D" w:rsidR="00A673AD" w:rsidRDefault="00A673AD" w:rsidP="00A673AD">
      <w:pPr>
        <w:jc w:val="both"/>
        <w:rPr>
          <w:b/>
          <w:sz w:val="22"/>
          <w:szCs w:val="22"/>
        </w:rPr>
      </w:pPr>
      <w:r w:rsidRPr="00CA783C">
        <w:rPr>
          <w:b/>
          <w:sz w:val="22"/>
          <w:szCs w:val="22"/>
        </w:rPr>
        <w:t>5. Ethics and Security</w:t>
      </w:r>
    </w:p>
    <w:p w14:paraId="23413B05" w14:textId="77777777" w:rsidR="00F11DC4" w:rsidRDefault="00F11DC4" w:rsidP="00A673AD">
      <w:pPr>
        <w:jc w:val="both"/>
        <w:rPr>
          <w:b/>
          <w:sz w:val="22"/>
          <w:szCs w:val="22"/>
        </w:rPr>
      </w:pPr>
    </w:p>
    <w:p w14:paraId="6328FA5E" w14:textId="7E66DA84" w:rsidR="00F11DC4" w:rsidRPr="00F11DC4" w:rsidRDefault="00F11DC4" w:rsidP="00A673AD">
      <w:pPr>
        <w:jc w:val="both"/>
        <w:rPr>
          <w:sz w:val="22"/>
          <w:szCs w:val="22"/>
        </w:rPr>
      </w:pPr>
      <w:r w:rsidRPr="00F11DC4">
        <w:rPr>
          <w:sz w:val="22"/>
          <w:szCs w:val="22"/>
        </w:rPr>
        <w:t>The pro</w:t>
      </w:r>
      <w:r>
        <w:rPr>
          <w:sz w:val="22"/>
          <w:szCs w:val="22"/>
        </w:rPr>
        <w:t xml:space="preserve">posal does not induce any ethical concerns over the proceedings of this project. An ethics self-assessment has been carried out and revealed no </w:t>
      </w:r>
      <w:r w:rsidR="00FE4B89">
        <w:rPr>
          <w:sz w:val="22"/>
          <w:szCs w:val="22"/>
        </w:rPr>
        <w:t>critical</w:t>
      </w:r>
      <w:r>
        <w:rPr>
          <w:sz w:val="22"/>
          <w:szCs w:val="22"/>
        </w:rPr>
        <w:t xml:space="preserve"> concerns. This notwithstanding, the PCC governing body for the scope of this proposal will re-evaluate the ethical concerns for </w:t>
      </w:r>
      <w:r w:rsidR="000A3C42">
        <w:rPr>
          <w:sz w:val="22"/>
          <w:szCs w:val="22"/>
        </w:rPr>
        <w:t>V2</w:t>
      </w:r>
      <w:r>
        <w:rPr>
          <w:sz w:val="22"/>
          <w:szCs w:val="22"/>
        </w:rPr>
        <w:t xml:space="preserve"> project once the social impact and business plans have been made available by </w:t>
      </w:r>
      <w:r w:rsidR="000A3C42">
        <w:rPr>
          <w:sz w:val="22"/>
          <w:szCs w:val="22"/>
        </w:rPr>
        <w:t>V2</w:t>
      </w:r>
      <w:r>
        <w:rPr>
          <w:sz w:val="22"/>
          <w:szCs w:val="22"/>
        </w:rPr>
        <w:t xml:space="preserve"> responsible parties.</w:t>
      </w:r>
    </w:p>
    <w:sectPr w:rsidR="00F11DC4" w:rsidRPr="00F11DC4" w:rsidSect="008D16CD">
      <w:headerReference w:type="default" r:id="rId19"/>
      <w:footerReference w:type="default" r:id="rId20"/>
      <w:pgSz w:w="11900" w:h="16840"/>
      <w:pgMar w:top="851" w:right="843" w:bottom="709" w:left="85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icrosoft Office User" w:date="2019-08-20T11:00:00Z" w:initials="MOU">
    <w:p w14:paraId="5A913476" w14:textId="30E36625" w:rsidR="00F34178" w:rsidRDefault="00F34178">
      <w:pPr>
        <w:pStyle w:val="CommentText"/>
      </w:pPr>
      <w:r>
        <w:rPr>
          <w:rStyle w:val="CommentReference"/>
        </w:rPr>
        <w:annotationRef/>
      </w:r>
      <w:r>
        <w:t xml:space="preserve">I think it reads a bit too much like a classical EU proposal, while it should put in evidence where the </w:t>
      </w:r>
      <w:r>
        <w:t xml:space="preserve">value </w:t>
      </w:r>
      <w:r>
        <w:t xml:space="preserve">is (either societal, business, mission or otherwise), </w:t>
      </w:r>
    </w:p>
  </w:comment>
  <w:comment w:id="3" w:author="Microsoft Office User" w:date="2019-08-20T11:01:00Z" w:initials="MOU">
    <w:p w14:paraId="1ED2778E" w14:textId="644F99F0" w:rsidR="00F34178" w:rsidRDefault="00F34178">
      <w:pPr>
        <w:pStyle w:val="CommentText"/>
      </w:pPr>
      <w:r>
        <w:rPr>
          <w:rStyle w:val="CommentReference"/>
        </w:rPr>
        <w:annotationRef/>
      </w:r>
      <w:r>
        <w:t>Again, how will we make money and improve the safety, security or whatever in society? I guess we can simply put in a bit of value(s) here and there, e.g., numbers of the value of the market, risks of criminality and potential gains, etc.</w:t>
      </w:r>
    </w:p>
  </w:comment>
  <w:comment w:id="37" w:author="Microsoft Office User" w:date="2019-08-20T11:05:00Z" w:initials="MOU">
    <w:p w14:paraId="31EF8E3E" w14:textId="27A6AD43" w:rsidR="00594B87" w:rsidRDefault="00594B87">
      <w:pPr>
        <w:pStyle w:val="CommentText"/>
      </w:pPr>
      <w:r>
        <w:rPr>
          <w:rStyle w:val="CommentReference"/>
        </w:rPr>
        <w:annotationRef/>
      </w:r>
      <w:r>
        <w:t xml:space="preserve">The first statement sounds too bold and a bit naïve… I think we can simply highlight that an integrated commercial solution does not exist yet; </w:t>
      </w:r>
      <w:proofErr w:type="gramStart"/>
      <w:r>
        <w:t>specifically</w:t>
      </w:r>
      <w:proofErr w:type="gramEnd"/>
      <w:r>
        <w:t xml:space="preserve"> not one which integrates building and grounds management as well as smart crime-fighting through safety-assessment/monitoring and prevention</w:t>
      </w:r>
    </w:p>
  </w:comment>
  <w:comment w:id="39" w:author="Microsoft Office User" w:date="2019-08-20T11:07:00Z" w:initials="MOU">
    <w:p w14:paraId="6F9BEFDB" w14:textId="7D505092" w:rsidR="00594B87" w:rsidRDefault="00594B87">
      <w:pPr>
        <w:pStyle w:val="CommentText"/>
      </w:pPr>
      <w:r>
        <w:rPr>
          <w:rStyle w:val="CommentReference"/>
        </w:rPr>
        <w:annotationRef/>
      </w:r>
      <w:r>
        <w:t>I would state explicitly that these are “baselines” for the business model, since the purpose of the SME-</w:t>
      </w:r>
      <w:proofErr w:type="spellStart"/>
      <w:r>
        <w:t>inst</w:t>
      </w:r>
      <w:proofErr w:type="spellEnd"/>
      <w:r>
        <w:t xml:space="preserve"> is to fund the creation and earliest prototypical implementation of the business model itself</w:t>
      </w:r>
    </w:p>
  </w:comment>
  <w:comment w:id="41" w:author="Willem-Jan Willem-Jan" w:date="2019-08-19T20:05:00Z" w:initials="WW">
    <w:p w14:paraId="4AF0E96D" w14:textId="578764E7" w:rsidR="00583F19" w:rsidRDefault="00583F19">
      <w:pPr>
        <w:pStyle w:val="CommentText"/>
      </w:pPr>
      <w:r>
        <w:rPr>
          <w:rStyle w:val="CommentReference"/>
        </w:rPr>
        <w:annotationRef/>
      </w:r>
      <w:r>
        <w:t xml:space="preserve">Damian: this looks like a budget copies/pasted from the grant proposal ;). Also, I am not sure you meant MMs or FTEs …. 50K for 12 FTE is really </w:t>
      </w:r>
      <w:proofErr w:type="spellStart"/>
      <w:r>
        <w:t>really</w:t>
      </w:r>
      <w:proofErr w:type="spellEnd"/>
      <w:r>
        <w:t xml:space="preserve"> low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A913476" w15:done="0"/>
  <w15:commentEx w15:paraId="1ED2778E" w15:done="0"/>
  <w15:commentEx w15:paraId="31EF8E3E" w15:done="0"/>
  <w15:commentEx w15:paraId="6F9BEFDB" w15:done="0"/>
  <w15:commentEx w15:paraId="4AF0E96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A913476" w16cid:durableId="21065156"/>
  <w16cid:commentId w16cid:paraId="1ED2778E" w16cid:durableId="21065193"/>
  <w16cid:commentId w16cid:paraId="31EF8E3E" w16cid:durableId="2106527A"/>
  <w16cid:commentId w16cid:paraId="6F9BEFDB" w16cid:durableId="210652ED"/>
  <w16cid:commentId w16cid:paraId="4AF0E96D" w16cid:durableId="21057F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0DDD8B" w14:textId="77777777" w:rsidR="001E47C6" w:rsidRDefault="001E47C6" w:rsidP="005A2F77">
      <w:r>
        <w:separator/>
      </w:r>
    </w:p>
  </w:endnote>
  <w:endnote w:type="continuationSeparator" w:id="0">
    <w:p w14:paraId="620CAF31" w14:textId="77777777" w:rsidR="001E47C6" w:rsidRDefault="001E47C6" w:rsidP="005A2F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00000001" w:usb1="08070000" w:usb2="00000010" w:usb3="00000000" w:csb0="00020000" w:csb1="00000000"/>
  </w:font>
  <w:font w:name="Lucida Grande">
    <w:panose1 w:val="020B0600040502020204"/>
    <w:charset w:val="00"/>
    <w:family w:val="swiss"/>
    <w:pitch w:val="variable"/>
    <w:sig w:usb0="E1000AEF"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7B46B9" w14:textId="2D16EA4B" w:rsidR="00C82B3A" w:rsidRPr="00C82B3A" w:rsidRDefault="00C82B3A" w:rsidP="00C82B3A">
    <w:pPr>
      <w:pStyle w:val="Footer"/>
      <w:jc w:val="right"/>
      <w:rPr>
        <w:color w:val="D9D9D9" w:themeColor="background1" w:themeShade="D9"/>
        <w:sz w:val="16"/>
        <w:szCs w:val="16"/>
      </w:rPr>
    </w:pPr>
    <w:r w:rsidRPr="00C82B3A">
      <w:rPr>
        <w:color w:val="D9D9D9" w:themeColor="background1" w:themeShade="D9"/>
        <w:sz w:val="16"/>
        <w:szCs w:val="16"/>
      </w:rPr>
      <w:t>© JADS</w:t>
    </w:r>
    <w:r>
      <w:rPr>
        <w:color w:val="D9D9D9" w:themeColor="background1" w:themeShade="D9"/>
        <w:sz w:val="16"/>
        <w:szCs w:val="16"/>
      </w:rPr>
      <w:t>/</w:t>
    </w:r>
    <w:r w:rsidRPr="00C82B3A">
      <w:rPr>
        <w:color w:val="D9D9D9" w:themeColor="background1" w:themeShade="D9"/>
        <w:sz w:val="16"/>
        <w:szCs w:val="16"/>
      </w:rPr>
      <w:t>WJ van den Heuvel, 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1C85CD" w14:textId="77777777" w:rsidR="001E47C6" w:rsidRDefault="001E47C6" w:rsidP="005A2F77">
      <w:r>
        <w:separator/>
      </w:r>
    </w:p>
  </w:footnote>
  <w:footnote w:type="continuationSeparator" w:id="0">
    <w:p w14:paraId="577C3943" w14:textId="77777777" w:rsidR="001E47C6" w:rsidRDefault="001E47C6" w:rsidP="005A2F77">
      <w:r>
        <w:continuationSeparator/>
      </w:r>
    </w:p>
  </w:footnote>
  <w:footnote w:id="1">
    <w:p w14:paraId="502454AF" w14:textId="77777777" w:rsidR="00B21041" w:rsidRPr="00CD34BE" w:rsidRDefault="00B21041" w:rsidP="00CD34BE">
      <w:pPr>
        <w:pStyle w:val="FootnoteText"/>
        <w:rPr>
          <w:sz w:val="16"/>
          <w:szCs w:val="16"/>
        </w:rPr>
      </w:pPr>
      <w:r w:rsidRPr="00CD34BE">
        <w:rPr>
          <w:rStyle w:val="FootnoteReference"/>
          <w:sz w:val="16"/>
          <w:szCs w:val="16"/>
        </w:rPr>
        <w:footnoteRef/>
      </w:r>
      <w:r w:rsidRPr="00CD34BE">
        <w:rPr>
          <w:sz w:val="16"/>
          <w:szCs w:val="16"/>
        </w:rPr>
        <w:t xml:space="preserve"> </w:t>
      </w:r>
      <w:hyperlink r:id="rId1" w:history="1">
        <w:r w:rsidRPr="00CD34BE">
          <w:rPr>
            <w:rStyle w:val="Hyperlink"/>
            <w:sz w:val="16"/>
            <w:szCs w:val="16"/>
          </w:rPr>
          <w:t>http://www.smartbiz.nl/article/150586/big-data-en-het-festivalseizoen-hoe-meer-data-hoe-beter-het-festival/</w:t>
        </w:r>
      </w:hyperlink>
    </w:p>
  </w:footnote>
  <w:footnote w:id="2">
    <w:p w14:paraId="1CD19219" w14:textId="77777777" w:rsidR="00B21041" w:rsidRPr="00CD34BE" w:rsidRDefault="00B21041" w:rsidP="00CD34BE">
      <w:pPr>
        <w:pStyle w:val="FootnoteText"/>
        <w:rPr>
          <w:sz w:val="16"/>
          <w:szCs w:val="16"/>
        </w:rPr>
      </w:pPr>
      <w:r w:rsidRPr="00CD34BE">
        <w:rPr>
          <w:rStyle w:val="FootnoteReference"/>
          <w:sz w:val="16"/>
          <w:szCs w:val="16"/>
        </w:rPr>
        <w:footnoteRef/>
      </w:r>
      <w:r w:rsidRPr="00CD34BE">
        <w:rPr>
          <w:sz w:val="16"/>
          <w:szCs w:val="16"/>
        </w:rPr>
        <w:t xml:space="preserve"> </w:t>
      </w:r>
      <w:hyperlink r:id="rId2" w:history="1">
        <w:r w:rsidRPr="00CD34BE">
          <w:rPr>
            <w:rStyle w:val="Hyperlink"/>
            <w:sz w:val="16"/>
            <w:szCs w:val="16"/>
          </w:rPr>
          <w:t>http://turfschipper.nl/onzichtbareor.pdf</w:t>
        </w:r>
      </w:hyperlink>
    </w:p>
  </w:footnote>
  <w:footnote w:id="3">
    <w:p w14:paraId="2EDE785D" w14:textId="77777777" w:rsidR="00B21041" w:rsidRPr="00CD34BE" w:rsidRDefault="00B21041" w:rsidP="00CD34BE">
      <w:pPr>
        <w:pStyle w:val="FootnoteText"/>
        <w:rPr>
          <w:sz w:val="16"/>
          <w:szCs w:val="16"/>
        </w:rPr>
      </w:pPr>
      <w:r w:rsidRPr="00CD34BE">
        <w:rPr>
          <w:rStyle w:val="FootnoteReference"/>
          <w:sz w:val="16"/>
          <w:szCs w:val="16"/>
        </w:rPr>
        <w:footnoteRef/>
      </w:r>
      <w:r w:rsidRPr="00CD34BE">
        <w:rPr>
          <w:sz w:val="16"/>
          <w:szCs w:val="16"/>
        </w:rPr>
        <w:t xml:space="preserve"> </w:t>
      </w:r>
      <w:hyperlink r:id="rId3" w:history="1">
        <w:r w:rsidRPr="00CD34BE">
          <w:rPr>
            <w:rStyle w:val="Hyperlink"/>
            <w:sz w:val="16"/>
            <w:szCs w:val="16"/>
          </w:rPr>
          <w:t xml:space="preserve">http://www.eventsafetyinstitute.nl/wp-content/uploads/2014/12/politie_en_ </w:t>
        </w:r>
        <w:proofErr w:type="spellStart"/>
        <w:r w:rsidRPr="00CD34BE">
          <w:rPr>
            <w:rStyle w:val="Hyperlink"/>
            <w:sz w:val="16"/>
            <w:szCs w:val="16"/>
          </w:rPr>
          <w:t>evenementen_definitief</w:t>
        </w:r>
        <w:proofErr w:type="spellEnd"/>
        <w:r w:rsidRPr="00CD34BE">
          <w:rPr>
            <w:rStyle w:val="Hyperlink"/>
            <w:sz w:val="16"/>
            <w:szCs w:val="16"/>
          </w:rPr>
          <w:t xml:space="preserve">_ </w:t>
        </w:r>
        <w:proofErr w:type="spellStart"/>
        <w:r w:rsidRPr="00CD34BE">
          <w:rPr>
            <w:rStyle w:val="Hyperlink"/>
            <w:sz w:val="16"/>
            <w:szCs w:val="16"/>
          </w:rPr>
          <w:t>schoon</w:t>
        </w:r>
        <w:proofErr w:type="spellEnd"/>
        <w:r w:rsidRPr="00CD34BE">
          <w:rPr>
            <w:rStyle w:val="Hyperlink"/>
            <w:sz w:val="16"/>
            <w:szCs w:val="16"/>
          </w:rPr>
          <w:t>_ blu-2.pdf</w:t>
        </w:r>
      </w:hyperlink>
      <w:r w:rsidRPr="00CD34BE">
        <w:rPr>
          <w:sz w:val="16"/>
          <w:szCs w:val="16"/>
        </w:rPr>
        <w:t xml:space="preserve"> </w:t>
      </w:r>
    </w:p>
  </w:footnote>
  <w:footnote w:id="4">
    <w:p w14:paraId="27BC52DD" w14:textId="77777777" w:rsidR="00B21041" w:rsidRPr="00CD34BE" w:rsidRDefault="00B21041" w:rsidP="00CD34BE">
      <w:pPr>
        <w:pStyle w:val="FootnoteText"/>
        <w:rPr>
          <w:sz w:val="16"/>
          <w:szCs w:val="16"/>
        </w:rPr>
      </w:pPr>
      <w:r w:rsidRPr="00CD34BE">
        <w:rPr>
          <w:rStyle w:val="FootnoteReference"/>
          <w:sz w:val="16"/>
          <w:szCs w:val="16"/>
        </w:rPr>
        <w:footnoteRef/>
      </w:r>
      <w:r w:rsidRPr="00CD34BE">
        <w:rPr>
          <w:sz w:val="16"/>
          <w:szCs w:val="16"/>
        </w:rPr>
        <w:t xml:space="preserve"> </w:t>
      </w:r>
      <w:hyperlink r:id="rId4" w:history="1">
        <w:r w:rsidRPr="00CD34BE">
          <w:rPr>
            <w:rStyle w:val="Hyperlink"/>
            <w:sz w:val="16"/>
            <w:szCs w:val="16"/>
          </w:rPr>
          <w:t>https://dspace.lboro.ac.uk/dspace-jspui/bitstream/2134/13896/3/Understanding%20 Generation%20Y %20and%20 Their%20Use%20of%20Social%20Media_A%20Review%20and%20Research%20Agenda.pdf</w:t>
        </w:r>
      </w:hyperlink>
      <w:r w:rsidRPr="00CD34BE">
        <w:rPr>
          <w:sz w:val="16"/>
          <w:szCs w:val="16"/>
        </w:rPr>
        <w:t xml:space="preserve"> </w:t>
      </w:r>
    </w:p>
  </w:footnote>
  <w:footnote w:id="5">
    <w:p w14:paraId="3700D70A" w14:textId="7AC9E7FD" w:rsidR="00B21041" w:rsidRPr="00CD34BE" w:rsidRDefault="00B21041" w:rsidP="00CD34BE">
      <w:pPr>
        <w:pStyle w:val="FootnoteText"/>
        <w:rPr>
          <w:sz w:val="16"/>
          <w:szCs w:val="16"/>
        </w:rPr>
      </w:pPr>
      <w:r w:rsidRPr="00CD34BE">
        <w:rPr>
          <w:rStyle w:val="FootnoteReference"/>
          <w:sz w:val="16"/>
          <w:szCs w:val="16"/>
        </w:rPr>
        <w:footnoteRef/>
      </w:r>
      <w:hyperlink r:id="rId5" w:history="1">
        <w:r w:rsidRPr="00CD34BE">
          <w:rPr>
            <w:rStyle w:val="Hyperlink"/>
            <w:sz w:val="16"/>
            <w:szCs w:val="16"/>
          </w:rPr>
          <w:t xml:space="preserve">https://www.researchgate.net/publication/287206488_A_Crowd_Monitoring_Framework_using_Emotion_Analysis_of_Social _Media_ </w:t>
        </w:r>
        <w:proofErr w:type="spellStart"/>
        <w:r w:rsidRPr="00CD34BE">
          <w:rPr>
            <w:rStyle w:val="Hyperlink"/>
            <w:sz w:val="16"/>
            <w:szCs w:val="16"/>
          </w:rPr>
          <w:t>for_Emergency_</w:t>
        </w:r>
      </w:hyperlink>
      <w:r w:rsidRPr="00CD34BE">
        <w:rPr>
          <w:sz w:val="16"/>
          <w:szCs w:val="16"/>
        </w:rPr>
        <w:t>Management_in_Mass_Gatherings</w:t>
      </w:r>
      <w:proofErr w:type="spellEnd"/>
      <w:r w:rsidRPr="00CD34BE">
        <w:rPr>
          <w:sz w:val="16"/>
          <w:szCs w:val="16"/>
        </w:rPr>
        <w:t xml:space="preserve"> </w:t>
      </w:r>
    </w:p>
  </w:footnote>
  <w:footnote w:id="6">
    <w:p w14:paraId="36466BC8" w14:textId="77777777" w:rsidR="00B21041" w:rsidRPr="00CD34BE" w:rsidRDefault="00B21041" w:rsidP="00CD34BE">
      <w:pPr>
        <w:pStyle w:val="FootnoteText"/>
        <w:rPr>
          <w:sz w:val="16"/>
          <w:szCs w:val="16"/>
        </w:rPr>
      </w:pPr>
      <w:r w:rsidRPr="00CD34BE">
        <w:rPr>
          <w:rStyle w:val="FootnoteReference"/>
          <w:sz w:val="16"/>
          <w:szCs w:val="16"/>
        </w:rPr>
        <w:footnoteRef/>
      </w:r>
      <w:r w:rsidRPr="00CD34BE">
        <w:rPr>
          <w:sz w:val="16"/>
          <w:szCs w:val="16"/>
        </w:rPr>
        <w:t xml:space="preserve"> </w:t>
      </w:r>
      <w:hyperlink r:id="rId6" w:history="1">
        <w:r w:rsidRPr="00CD34BE">
          <w:rPr>
            <w:rStyle w:val="Hyperlink"/>
            <w:sz w:val="16"/>
            <w:szCs w:val="16"/>
          </w:rPr>
          <w:t>https://jisajournal.springeropen.com/articles/10.1186/s13174-015-0040-6</w:t>
        </w:r>
      </w:hyperlink>
      <w:r w:rsidRPr="00CD34BE">
        <w:rPr>
          <w:rStyle w:val="Hyperlink"/>
          <w:sz w:val="16"/>
          <w:szCs w:val="16"/>
        </w:rPr>
        <w:t xml:space="preserve"> </w:t>
      </w:r>
    </w:p>
  </w:footnote>
  <w:footnote w:id="7">
    <w:p w14:paraId="46A1A6A1" w14:textId="77777777" w:rsidR="00B21041" w:rsidRPr="00CD34BE" w:rsidRDefault="00B21041" w:rsidP="00CD34BE">
      <w:pPr>
        <w:pStyle w:val="FootnoteText"/>
        <w:rPr>
          <w:sz w:val="16"/>
          <w:szCs w:val="16"/>
        </w:rPr>
      </w:pPr>
      <w:r w:rsidRPr="00CD34BE">
        <w:rPr>
          <w:rStyle w:val="FootnoteReference"/>
          <w:sz w:val="16"/>
          <w:szCs w:val="16"/>
        </w:rPr>
        <w:footnoteRef/>
      </w:r>
      <w:r w:rsidRPr="00CD34BE">
        <w:rPr>
          <w:sz w:val="16"/>
          <w:szCs w:val="16"/>
        </w:rPr>
        <w:t xml:space="preserve"> </w:t>
      </w:r>
      <w:hyperlink r:id="rId7" w:history="1">
        <w:r w:rsidRPr="00CD34BE">
          <w:rPr>
            <w:rStyle w:val="Hyperlink"/>
            <w:sz w:val="16"/>
            <w:szCs w:val="16"/>
          </w:rPr>
          <w:t>https://www.portokalidis.net/files/techu_mobisys17.pdf</w:t>
        </w:r>
      </w:hyperlink>
    </w:p>
  </w:footnote>
  <w:footnote w:id="8">
    <w:p w14:paraId="42825990" w14:textId="77777777" w:rsidR="00B21041" w:rsidRPr="005878F5" w:rsidRDefault="00B21041" w:rsidP="00CD34BE">
      <w:pPr>
        <w:pStyle w:val="FootnoteText"/>
        <w:rPr>
          <w:sz w:val="16"/>
          <w:szCs w:val="16"/>
        </w:rPr>
      </w:pPr>
      <w:r w:rsidRPr="00CD34BE">
        <w:rPr>
          <w:rStyle w:val="FootnoteReference"/>
          <w:sz w:val="16"/>
          <w:szCs w:val="16"/>
        </w:rPr>
        <w:footnoteRef/>
      </w:r>
      <w:r w:rsidRPr="00CD34BE">
        <w:rPr>
          <w:sz w:val="16"/>
          <w:szCs w:val="16"/>
        </w:rPr>
        <w:t xml:space="preserve"> </w:t>
      </w:r>
      <w:hyperlink r:id="rId8" w:history="1">
        <w:r w:rsidRPr="00CD34BE">
          <w:rPr>
            <w:rStyle w:val="Hyperlink"/>
            <w:sz w:val="16"/>
            <w:szCs w:val="16"/>
          </w:rPr>
          <w:t>https://dl.acm.org/citation.cfm?id=3081345</w:t>
        </w:r>
      </w:hyperlink>
    </w:p>
  </w:footnote>
  <w:footnote w:id="9">
    <w:p w14:paraId="1DB2B272" w14:textId="77777777" w:rsidR="00B21041" w:rsidRPr="005878F5" w:rsidRDefault="00B21041" w:rsidP="00CD34BE">
      <w:pPr>
        <w:pStyle w:val="FootnoteText"/>
        <w:rPr>
          <w:sz w:val="16"/>
          <w:szCs w:val="16"/>
        </w:rPr>
      </w:pPr>
      <w:r w:rsidRPr="005878F5">
        <w:rPr>
          <w:rStyle w:val="FootnoteReference"/>
          <w:sz w:val="16"/>
          <w:szCs w:val="16"/>
        </w:rPr>
        <w:footnoteRef/>
      </w:r>
      <w:r w:rsidRPr="005878F5">
        <w:rPr>
          <w:sz w:val="16"/>
          <w:szCs w:val="16"/>
        </w:rPr>
        <w:t xml:space="preserve"> </w:t>
      </w:r>
      <w:hyperlink r:id="rId9" w:history="1">
        <w:r w:rsidRPr="005878F5">
          <w:rPr>
            <w:rStyle w:val="Hyperlink"/>
            <w:sz w:val="16"/>
            <w:szCs w:val="16"/>
          </w:rPr>
          <w:t>https://www.fbi.gov/file-repository/stats-services-publications-police-augmented-reality-technology-pdf/view</w:t>
        </w:r>
      </w:hyperlink>
    </w:p>
  </w:footnote>
  <w:footnote w:id="10">
    <w:p w14:paraId="6B747DAD" w14:textId="77777777" w:rsidR="00B21041" w:rsidRPr="005878F5" w:rsidRDefault="00B21041" w:rsidP="00CD34BE">
      <w:pPr>
        <w:pStyle w:val="FootnoteText"/>
        <w:rPr>
          <w:sz w:val="16"/>
          <w:szCs w:val="16"/>
        </w:rPr>
      </w:pPr>
      <w:r w:rsidRPr="005878F5">
        <w:rPr>
          <w:rStyle w:val="FootnoteReference"/>
          <w:sz w:val="16"/>
          <w:szCs w:val="16"/>
        </w:rPr>
        <w:footnoteRef/>
      </w:r>
      <w:r w:rsidRPr="005878F5">
        <w:rPr>
          <w:sz w:val="16"/>
          <w:szCs w:val="16"/>
        </w:rPr>
        <w:t xml:space="preserve"> </w:t>
      </w:r>
      <w:hyperlink r:id="rId10" w:history="1">
        <w:r w:rsidRPr="005878F5">
          <w:rPr>
            <w:rStyle w:val="Hyperlink"/>
            <w:sz w:val="16"/>
            <w:szCs w:val="16"/>
          </w:rPr>
          <w:t>http://delivery.acm.org/10.1145/2960000/2957302/p267-datcu.pdf?ip=131.155.239.210&amp;id=2957302&amp;acc=ACTIVE%20SERVICE&amp;key=0C390721DC3021FF%2EECCBF8AC29DF345E%2E4D4702B0C3E38B35%2E4D4702B0C3E38B35&amp;__acm__=1543921964_bb23871df4c780802595187b3e3efaf8</w:t>
        </w:r>
      </w:hyperlink>
    </w:p>
  </w:footnote>
  <w:footnote w:id="11">
    <w:p w14:paraId="6F0653E0" w14:textId="77777777" w:rsidR="00B21041" w:rsidRPr="005878F5" w:rsidRDefault="00B21041" w:rsidP="00CD34BE">
      <w:pPr>
        <w:pStyle w:val="FootnoteText"/>
        <w:rPr>
          <w:sz w:val="16"/>
          <w:szCs w:val="16"/>
        </w:rPr>
      </w:pPr>
      <w:r w:rsidRPr="005878F5">
        <w:rPr>
          <w:rStyle w:val="FootnoteReference"/>
          <w:sz w:val="16"/>
          <w:szCs w:val="16"/>
        </w:rPr>
        <w:footnoteRef/>
      </w:r>
      <w:r w:rsidRPr="005878F5">
        <w:rPr>
          <w:sz w:val="16"/>
          <w:szCs w:val="16"/>
        </w:rPr>
        <w:t xml:space="preserve"> </w:t>
      </w:r>
      <w:hyperlink r:id="rId11" w:history="1">
        <w:r w:rsidRPr="005878F5">
          <w:rPr>
            <w:rStyle w:val="Hyperlink"/>
            <w:sz w:val="16"/>
            <w:szCs w:val="16"/>
            <w:lang w:val="nl-NL"/>
          </w:rPr>
          <w:t>https://cacm.acm.org/magazines/2014/4/173222-security-and-privacy-for-augmented-reality-systems/abstract</w:t>
        </w:r>
      </w:hyperlink>
    </w:p>
  </w:footnote>
  <w:footnote w:id="12">
    <w:p w14:paraId="60CCA64B" w14:textId="77777777" w:rsidR="00B21041" w:rsidRPr="005878F5" w:rsidRDefault="00B21041" w:rsidP="00CD34BE">
      <w:pPr>
        <w:pStyle w:val="FootnoteText"/>
        <w:rPr>
          <w:sz w:val="16"/>
          <w:szCs w:val="16"/>
        </w:rPr>
      </w:pPr>
      <w:r w:rsidRPr="005878F5">
        <w:rPr>
          <w:rStyle w:val="FootnoteReference"/>
          <w:sz w:val="16"/>
          <w:szCs w:val="16"/>
        </w:rPr>
        <w:footnoteRef/>
      </w:r>
      <w:r w:rsidRPr="005878F5">
        <w:rPr>
          <w:sz w:val="16"/>
          <w:szCs w:val="16"/>
        </w:rPr>
        <w:t xml:space="preserve"> </w:t>
      </w:r>
      <w:hyperlink r:id="rId12" w:history="1">
        <w:r w:rsidRPr="005878F5">
          <w:rPr>
            <w:rStyle w:val="Hyperlink"/>
            <w:sz w:val="16"/>
            <w:szCs w:val="16"/>
          </w:rPr>
          <w:t>https://www.geonovum.nl/uploads/documents/6-Werken%20met%20Sensoren,%20gewoon%20doen.pdf</w:t>
        </w:r>
      </w:hyperlink>
    </w:p>
  </w:footnote>
  <w:footnote w:id="13">
    <w:p w14:paraId="2F265DB9" w14:textId="53A4A45C" w:rsidR="00B21041" w:rsidRPr="00BD162D" w:rsidRDefault="00B21041">
      <w:pPr>
        <w:pStyle w:val="FootnoteText"/>
        <w:rPr>
          <w:lang w:val="en-GB"/>
        </w:rPr>
      </w:pPr>
      <w:r>
        <w:rPr>
          <w:rStyle w:val="FootnoteReference"/>
        </w:rPr>
        <w:footnoteRef/>
      </w:r>
      <w:r>
        <w:t xml:space="preserve"> </w:t>
      </w:r>
      <w:r w:rsidRPr="00BD162D">
        <w:rPr>
          <w:sz w:val="16"/>
          <w:lang w:val="en-GB"/>
        </w:rPr>
        <w:t>See technology-readiness levels (TRL) from the general annexes to EU proposals.</w:t>
      </w:r>
    </w:p>
  </w:footnote>
  <w:footnote w:id="14">
    <w:p w14:paraId="5EE884B1" w14:textId="7A13D892" w:rsidR="00B21041" w:rsidRPr="00307B73" w:rsidRDefault="00B21041" w:rsidP="00307B73">
      <w:pPr>
        <w:pStyle w:val="FootnoteText"/>
        <w:rPr>
          <w:sz w:val="16"/>
          <w:szCs w:val="16"/>
        </w:rPr>
      </w:pPr>
      <w:r>
        <w:rPr>
          <w:rStyle w:val="FootnoteReference"/>
        </w:rPr>
        <w:footnoteRef/>
      </w:r>
      <w:r>
        <w:t xml:space="preserve"> </w:t>
      </w:r>
      <w:proofErr w:type="spellStart"/>
      <w:r w:rsidRPr="00307B73">
        <w:rPr>
          <w:sz w:val="16"/>
          <w:szCs w:val="16"/>
        </w:rPr>
        <w:t>PaasPop</w:t>
      </w:r>
      <w:proofErr w:type="spellEnd"/>
      <w:r w:rsidRPr="00307B73">
        <w:rPr>
          <w:sz w:val="16"/>
          <w:szCs w:val="16"/>
        </w:rPr>
        <w:t xml:space="preserve"> traditionally kicks of the festival season in the Netherlands. It is organized each year in the municipality of </w:t>
      </w:r>
      <w:proofErr w:type="spellStart"/>
      <w:r w:rsidRPr="00307B73">
        <w:rPr>
          <w:sz w:val="16"/>
          <w:szCs w:val="16"/>
        </w:rPr>
        <w:t>Meierijstad</w:t>
      </w:r>
      <w:proofErr w:type="spellEnd"/>
      <w:r w:rsidRPr="00307B73">
        <w:rPr>
          <w:sz w:val="16"/>
          <w:szCs w:val="16"/>
        </w:rPr>
        <w:t xml:space="preserve"> (</w:t>
      </w:r>
      <w:proofErr w:type="spellStart"/>
      <w:r w:rsidRPr="00307B73">
        <w:rPr>
          <w:sz w:val="16"/>
          <w:szCs w:val="16"/>
        </w:rPr>
        <w:t>Schijndel</w:t>
      </w:r>
      <w:proofErr w:type="spellEnd"/>
      <w:r w:rsidRPr="00307B73">
        <w:rPr>
          <w:sz w:val="16"/>
          <w:szCs w:val="16"/>
        </w:rPr>
        <w:t xml:space="preserve">) as a three-day event during the Easter weekend. Typically, this festival attracts over </w:t>
      </w:r>
      <w:r w:rsidR="00FD5849">
        <w:rPr>
          <w:sz w:val="16"/>
          <w:szCs w:val="16"/>
        </w:rPr>
        <w:t>80</w:t>
      </w:r>
      <w:r w:rsidRPr="00307B73">
        <w:rPr>
          <w:sz w:val="16"/>
          <w:szCs w:val="16"/>
        </w:rPr>
        <w:t xml:space="preserve">k festival goers, 15 stages with more than </w:t>
      </w:r>
      <w:r w:rsidR="00FD5849">
        <w:rPr>
          <w:sz w:val="16"/>
          <w:szCs w:val="16"/>
        </w:rPr>
        <w:t>175</w:t>
      </w:r>
      <w:r w:rsidRPr="00307B73">
        <w:rPr>
          <w:sz w:val="16"/>
          <w:szCs w:val="16"/>
        </w:rPr>
        <w:t xml:space="preserve"> bands, including a wide range of musical and theater genres. </w:t>
      </w:r>
    </w:p>
    <w:p w14:paraId="4E086E04" w14:textId="00201A0F" w:rsidR="00B21041" w:rsidRDefault="00B21041">
      <w:pPr>
        <w:pStyle w:val="FootnoteText"/>
      </w:pPr>
    </w:p>
  </w:footnote>
  <w:footnote w:id="15">
    <w:p w14:paraId="3F857996" w14:textId="0329614B" w:rsidR="00B21041" w:rsidRPr="008341CF" w:rsidRDefault="00B21041" w:rsidP="00BD162D">
      <w:pPr>
        <w:widowControl w:val="0"/>
        <w:autoSpaceDE w:val="0"/>
        <w:autoSpaceDN w:val="0"/>
        <w:adjustRightInd w:val="0"/>
        <w:spacing w:after="240" w:line="300" w:lineRule="atLeast"/>
        <w:rPr>
          <w:rFonts w:ascii="Calibri" w:hAnsi="Calibri" w:cs="Calibri"/>
          <w:color w:val="000000"/>
          <w:sz w:val="16"/>
          <w:szCs w:val="16"/>
        </w:rPr>
      </w:pPr>
      <w:r>
        <w:rPr>
          <w:rStyle w:val="FootnoteReference"/>
        </w:rPr>
        <w:footnoteRef/>
      </w:r>
      <w:r>
        <w:t xml:space="preserve"> </w:t>
      </w:r>
      <w:hyperlink r:id="rId13" w:history="1">
        <w:r w:rsidRPr="008341CF">
          <w:rPr>
            <w:rStyle w:val="Hyperlink"/>
            <w:sz w:val="16"/>
            <w:szCs w:val="16"/>
          </w:rPr>
          <w:t>https://ec.europa.eu/digital-single-market/en/news/time-machine-and-humane-ai-building-eu-priorities-digital-day</w:t>
        </w:r>
      </w:hyperlink>
    </w:p>
  </w:footnote>
  <w:footnote w:id="16">
    <w:p w14:paraId="68BB65F7" w14:textId="4AD03FAC" w:rsidR="00B21041" w:rsidRPr="008341CF" w:rsidRDefault="00B21041">
      <w:pPr>
        <w:pStyle w:val="FootnoteText"/>
        <w:rPr>
          <w:sz w:val="16"/>
          <w:szCs w:val="16"/>
        </w:rPr>
      </w:pPr>
      <w:r w:rsidRPr="008341CF">
        <w:rPr>
          <w:rStyle w:val="FootnoteReference"/>
          <w:sz w:val="16"/>
          <w:szCs w:val="16"/>
        </w:rPr>
        <w:footnoteRef/>
      </w:r>
      <w:r w:rsidRPr="008341CF">
        <w:rPr>
          <w:sz w:val="16"/>
          <w:szCs w:val="16"/>
        </w:rPr>
        <w:t xml:space="preserve"> </w:t>
      </w:r>
      <w:hyperlink r:id="rId14" w:history="1">
        <w:r w:rsidRPr="008341CF">
          <w:rPr>
            <w:rStyle w:val="Hyperlink"/>
            <w:sz w:val="16"/>
            <w:szCs w:val="16"/>
          </w:rPr>
          <w:t>https://www.statista.com/statistics/752101/festivals-market-size-in-europe/</w:t>
        </w:r>
      </w:hyperlink>
      <w:r w:rsidRPr="008341CF">
        <w:rPr>
          <w:sz w:val="16"/>
          <w:szCs w:val="16"/>
        </w:rPr>
        <w:t xml:space="preserve"> and </w:t>
      </w:r>
      <w:hyperlink r:id="rId15" w:history="1">
        <w:r w:rsidRPr="008341CF">
          <w:rPr>
            <w:rStyle w:val="Hyperlink"/>
            <w:sz w:val="16"/>
            <w:szCs w:val="16"/>
          </w:rPr>
          <w:t>https://www.festicket.com/nl/magazine/news/festival-insights-2018/</w:t>
        </w:r>
      </w:hyperlink>
      <w:r w:rsidRPr="008341CF">
        <w:rPr>
          <w:sz w:val="16"/>
          <w:szCs w:val="16"/>
        </w:rPr>
        <w:t xml:space="preserve"> </w:t>
      </w:r>
    </w:p>
  </w:footnote>
  <w:footnote w:id="17">
    <w:p w14:paraId="019C6A43" w14:textId="4BE0C51B" w:rsidR="00B21041" w:rsidRPr="00A328A0" w:rsidRDefault="00B21041">
      <w:pPr>
        <w:pStyle w:val="FootnoteText"/>
        <w:rPr>
          <w:sz w:val="16"/>
          <w:szCs w:val="16"/>
        </w:rPr>
      </w:pPr>
      <w:r w:rsidRPr="008341CF">
        <w:rPr>
          <w:rStyle w:val="FootnoteReference"/>
          <w:sz w:val="16"/>
          <w:szCs w:val="16"/>
        </w:rPr>
        <w:footnoteRef/>
      </w:r>
      <w:r w:rsidRPr="008341CF">
        <w:rPr>
          <w:sz w:val="16"/>
          <w:szCs w:val="16"/>
        </w:rPr>
        <w:t xml:space="preserve"> </w:t>
      </w:r>
      <w:hyperlink r:id="rId16" w:history="1">
        <w:r w:rsidRPr="00A328A0">
          <w:rPr>
            <w:rStyle w:val="Hyperlink"/>
            <w:sz w:val="16"/>
            <w:szCs w:val="16"/>
          </w:rPr>
          <w:t>https://www.iq-mag.net/2017/04/3-75m-euro-security-bill-french-festivals/</w:t>
        </w:r>
      </w:hyperlink>
      <w:r w:rsidRPr="00A328A0">
        <w:rPr>
          <w:sz w:val="16"/>
          <w:szCs w:val="16"/>
        </w:rPr>
        <w:t xml:space="preserve"> </w:t>
      </w:r>
    </w:p>
  </w:footnote>
  <w:footnote w:id="18">
    <w:p w14:paraId="75B8D328" w14:textId="653D7E76" w:rsidR="00B21041" w:rsidRDefault="00B21041">
      <w:pPr>
        <w:pStyle w:val="FootnoteText"/>
      </w:pPr>
      <w:r w:rsidRPr="00A328A0">
        <w:rPr>
          <w:rStyle w:val="FootnoteReference"/>
          <w:sz w:val="16"/>
          <w:szCs w:val="16"/>
        </w:rPr>
        <w:footnoteRef/>
      </w:r>
      <w:r w:rsidRPr="00A328A0">
        <w:rPr>
          <w:sz w:val="16"/>
          <w:szCs w:val="16"/>
        </w:rPr>
        <w:t xml:space="preserve"> </w:t>
      </w:r>
      <w:hyperlink r:id="rId17" w:history="1">
        <w:r w:rsidRPr="00A328A0">
          <w:rPr>
            <w:rStyle w:val="Hyperlink"/>
            <w:sz w:val="16"/>
            <w:szCs w:val="16"/>
          </w:rPr>
          <w:t>https://www.theguardian.com/music/2015/jul/09/cost-of-staging-music-festival</w:t>
        </w:r>
      </w:hyperlink>
      <w:r>
        <w:t xml:space="preserve"> </w:t>
      </w:r>
    </w:p>
  </w:footnote>
  <w:footnote w:id="19">
    <w:p w14:paraId="6575CBFD" w14:textId="50944137" w:rsidR="00FB75DE" w:rsidRPr="00FB75DE" w:rsidRDefault="00FB75DE">
      <w:pPr>
        <w:pStyle w:val="FootnoteText"/>
        <w:rPr>
          <w:sz w:val="16"/>
          <w:szCs w:val="16"/>
        </w:rPr>
      </w:pPr>
      <w:r w:rsidRPr="00FB75DE">
        <w:rPr>
          <w:rStyle w:val="FootnoteReference"/>
          <w:sz w:val="16"/>
          <w:szCs w:val="16"/>
        </w:rPr>
        <w:footnoteRef/>
      </w:r>
      <w:r w:rsidRPr="00FB75DE">
        <w:rPr>
          <w:sz w:val="16"/>
          <w:szCs w:val="16"/>
        </w:rPr>
        <w:t xml:space="preserve"> </w:t>
      </w:r>
      <w:hyperlink r:id="rId18" w:history="1">
        <w:r w:rsidRPr="00FB75DE">
          <w:rPr>
            <w:rStyle w:val="Hyperlink"/>
            <w:sz w:val="16"/>
            <w:szCs w:val="16"/>
          </w:rPr>
          <w:t>https://www.parcelhero.com/content/downloads/pdfs/festivals/festivalreport.pdf</w:t>
        </w:r>
      </w:hyperlink>
      <w:r w:rsidRPr="00FB75DE">
        <w:rPr>
          <w:sz w:val="16"/>
          <w:szCs w:val="16"/>
        </w:rPr>
        <w:t xml:space="preserve"> </w:t>
      </w:r>
    </w:p>
  </w:footnote>
  <w:footnote w:id="20">
    <w:p w14:paraId="31C126F8" w14:textId="77777777" w:rsidR="00226200" w:rsidRPr="00226200" w:rsidRDefault="00226200" w:rsidP="00226200">
      <w:pPr>
        <w:pStyle w:val="FootnoteText"/>
        <w:rPr>
          <w:sz w:val="16"/>
          <w:szCs w:val="16"/>
        </w:rPr>
      </w:pPr>
      <w:r w:rsidRPr="00226200">
        <w:rPr>
          <w:rStyle w:val="FootnoteReference"/>
          <w:sz w:val="16"/>
          <w:szCs w:val="16"/>
        </w:rPr>
        <w:footnoteRef/>
      </w:r>
      <w:r w:rsidRPr="00226200">
        <w:rPr>
          <w:sz w:val="16"/>
          <w:szCs w:val="16"/>
        </w:rPr>
        <w:t xml:space="preserve"> </w:t>
      </w:r>
      <w:hyperlink r:id="rId19" w:history="1">
        <w:r w:rsidRPr="00226200">
          <w:rPr>
            <w:rStyle w:val="Hyperlink"/>
            <w:sz w:val="16"/>
            <w:szCs w:val="16"/>
          </w:rPr>
          <w:t>https://www.idc.com/getdoc.jsp?containerId=prEMEA44978719</w:t>
        </w:r>
      </w:hyperlink>
      <w:r w:rsidRPr="00226200">
        <w:rPr>
          <w:sz w:val="16"/>
          <w:szCs w:val="16"/>
        </w:rPr>
        <w:t xml:space="preserve"> </w:t>
      </w:r>
    </w:p>
  </w:footnote>
  <w:footnote w:id="21">
    <w:p w14:paraId="58CFF449" w14:textId="3A22EAC5" w:rsidR="00B21041" w:rsidRPr="00F8447B" w:rsidRDefault="00B21041">
      <w:pPr>
        <w:pStyle w:val="FootnoteText"/>
        <w:rPr>
          <w:sz w:val="16"/>
          <w:szCs w:val="16"/>
        </w:rPr>
      </w:pPr>
      <w:r w:rsidRPr="00F8447B">
        <w:rPr>
          <w:rStyle w:val="FootnoteReference"/>
          <w:sz w:val="16"/>
          <w:szCs w:val="16"/>
        </w:rPr>
        <w:footnoteRef/>
      </w:r>
      <w:r w:rsidRPr="00F8447B">
        <w:rPr>
          <w:sz w:val="16"/>
          <w:szCs w:val="16"/>
        </w:rPr>
        <w:t xml:space="preserve"> </w:t>
      </w:r>
      <w:hyperlink r:id="rId20" w:history="1">
        <w:r w:rsidRPr="00F8447B">
          <w:rPr>
            <w:rStyle w:val="Hyperlink"/>
            <w:sz w:val="16"/>
            <w:szCs w:val="16"/>
          </w:rPr>
          <w:t>http://www.enlets.eu/</w:t>
        </w:r>
      </w:hyperlink>
      <w:r w:rsidRPr="00F8447B">
        <w:rPr>
          <w:sz w:val="16"/>
          <w:szCs w:val="16"/>
        </w:rPr>
        <w:t xml:space="preserve"> </w:t>
      </w:r>
    </w:p>
  </w:footnote>
  <w:footnote w:id="22">
    <w:p w14:paraId="21629D92" w14:textId="1E6A4386" w:rsidR="00B21041" w:rsidRPr="00D3164E" w:rsidRDefault="00B21041">
      <w:pPr>
        <w:pStyle w:val="FootnoteText"/>
        <w:rPr>
          <w:sz w:val="16"/>
          <w:szCs w:val="16"/>
        </w:rPr>
      </w:pPr>
      <w:r w:rsidRPr="00D3164E">
        <w:rPr>
          <w:rStyle w:val="FootnoteReference"/>
          <w:sz w:val="16"/>
          <w:szCs w:val="16"/>
        </w:rPr>
        <w:footnoteRef/>
      </w:r>
      <w:r w:rsidRPr="00D3164E">
        <w:rPr>
          <w:sz w:val="16"/>
          <w:szCs w:val="16"/>
        </w:rPr>
        <w:t xml:space="preserve"> </w:t>
      </w:r>
      <w:hyperlink r:id="rId21" w:history="1">
        <w:r w:rsidRPr="00E54CE7">
          <w:rPr>
            <w:rStyle w:val="Hyperlink"/>
            <w:sz w:val="16"/>
            <w:szCs w:val="16"/>
          </w:rPr>
          <w:t>https://www.jads.nl/rockstart.html</w:t>
        </w:r>
      </w:hyperlink>
      <w:r>
        <w:rPr>
          <w:sz w:val="16"/>
          <w:szCs w:val="16"/>
        </w:rPr>
        <w:t xml:space="preserve"> and </w:t>
      </w:r>
      <w:hyperlink r:id="rId22" w:history="1">
        <w:r w:rsidRPr="00E54CE7">
          <w:rPr>
            <w:rStyle w:val="Hyperlink"/>
            <w:sz w:val="16"/>
            <w:szCs w:val="16"/>
          </w:rPr>
          <w:t>https://www.rockstart.com/</w:t>
        </w:r>
      </w:hyperlink>
      <w:r>
        <w:rPr>
          <w:sz w:val="16"/>
          <w:szCs w:val="16"/>
        </w:rPr>
        <w:t xml:space="preserve"> </w:t>
      </w:r>
    </w:p>
  </w:footnote>
  <w:footnote w:id="23">
    <w:p w14:paraId="4EAC66BD" w14:textId="77777777" w:rsidR="00B21041" w:rsidRPr="00F34178" w:rsidRDefault="00B21041" w:rsidP="00B7395B">
      <w:pPr>
        <w:pStyle w:val="FootnoteText"/>
        <w:rPr>
          <w:rPrChange w:id="40" w:author="Microsoft Office User" w:date="2019-08-20T11:00:00Z">
            <w:rPr>
              <w:lang w:val="it-IT"/>
            </w:rPr>
          </w:rPrChange>
        </w:rPr>
      </w:pPr>
      <w:r>
        <w:rPr>
          <w:rStyle w:val="FootnoteReference"/>
        </w:rPr>
        <w:footnoteRef/>
      </w:r>
      <w:r>
        <w:t xml:space="preserve"> </w:t>
      </w:r>
      <w:r w:rsidRPr="001B48DB">
        <w:rPr>
          <w:rFonts w:ascii="Helvetica" w:hAnsi="Helvetica" w:cs="Helvetica"/>
          <w:bCs/>
          <w:sz w:val="16"/>
        </w:rPr>
        <w:t xml:space="preserve">Communication, Dissemination Exploitation &amp; </w:t>
      </w:r>
      <w:proofErr w:type="spellStart"/>
      <w:r w:rsidRPr="001B48DB">
        <w:rPr>
          <w:rFonts w:ascii="Helvetica" w:hAnsi="Helvetica" w:cs="Helvetica"/>
          <w:bCs/>
          <w:sz w:val="16"/>
        </w:rPr>
        <w:t>Standardisation</w:t>
      </w:r>
      <w:proofErr w:type="spellEnd"/>
    </w:p>
  </w:footnote>
  <w:footnote w:id="24">
    <w:p w14:paraId="1B6D555A" w14:textId="1596EC13" w:rsidR="00713BBF" w:rsidRDefault="00713BBF">
      <w:pPr>
        <w:pStyle w:val="FootnoteText"/>
      </w:pPr>
      <w:r>
        <w:rPr>
          <w:rStyle w:val="FootnoteReference"/>
        </w:rPr>
        <w:footnoteRef/>
      </w:r>
      <w:r>
        <w:t xml:space="preserve"> </w:t>
      </w:r>
      <w:hyperlink r:id="rId23" w:history="1">
        <w:r w:rsidRPr="00713BBF">
          <w:rPr>
            <w:rStyle w:val="Hyperlink"/>
            <w:sz w:val="16"/>
            <w:szCs w:val="16"/>
          </w:rPr>
          <w:t>https://globalinitiative.net/ai-cybercrime-and-the-un/</w:t>
        </w:r>
      </w:hyperlink>
      <w:r w:rsidRPr="00713BBF">
        <w:rPr>
          <w:sz w:val="16"/>
          <w:szCs w:val="16"/>
        </w:rPr>
        <w:t xml:space="preserve"> </w:t>
      </w:r>
    </w:p>
  </w:footnote>
  <w:footnote w:id="25">
    <w:p w14:paraId="5D9D532B" w14:textId="5DC7FDBD" w:rsidR="00CB4BB8" w:rsidRDefault="00CB4BB8">
      <w:pPr>
        <w:pStyle w:val="FootnoteText"/>
      </w:pPr>
      <w:r>
        <w:rPr>
          <w:rStyle w:val="FootnoteReference"/>
        </w:rPr>
        <w:footnoteRef/>
      </w:r>
      <w:r>
        <w:t xml:space="preserve"> </w:t>
      </w:r>
      <w:hyperlink r:id="rId24" w:history="1">
        <w:r w:rsidRPr="00CB4BB8">
          <w:rPr>
            <w:rStyle w:val="Hyperlink"/>
            <w:sz w:val="16"/>
            <w:szCs w:val="16"/>
          </w:rPr>
          <w:t>http://paaspopacademy.nl/</w:t>
        </w:r>
      </w:hyperlink>
      <w:r w:rsidRPr="00CB4BB8">
        <w:rPr>
          <w:sz w:val="16"/>
          <w:szCs w:val="16"/>
        </w:rPr>
        <w:t xml:space="preserve"> </w:t>
      </w:r>
    </w:p>
  </w:footnote>
  <w:footnote w:id="26">
    <w:p w14:paraId="127F77FA" w14:textId="417E160E" w:rsidR="00CB4BB8" w:rsidRDefault="00CB4BB8">
      <w:pPr>
        <w:pStyle w:val="FootnoteText"/>
      </w:pPr>
      <w:r>
        <w:rPr>
          <w:rStyle w:val="FootnoteReference"/>
        </w:rPr>
        <w:footnoteRef/>
      </w:r>
      <w:r>
        <w:t xml:space="preserve"> </w:t>
      </w:r>
      <w:hyperlink r:id="rId25" w:history="1">
        <w:r w:rsidRPr="00CB4BB8">
          <w:rPr>
            <w:rStyle w:val="Hyperlink"/>
            <w:sz w:val="16"/>
            <w:szCs w:val="16"/>
          </w:rPr>
          <w:t>https://protect-cities.eu/</w:t>
        </w:r>
      </w:hyperlink>
      <w:r>
        <w:t xml:space="preserve"> </w:t>
      </w:r>
    </w:p>
  </w:footnote>
  <w:footnote w:id="27">
    <w:p w14:paraId="7FCE356D" w14:textId="62BA1460" w:rsidR="00B450D0" w:rsidRDefault="00B450D0">
      <w:pPr>
        <w:pStyle w:val="FootnoteText"/>
      </w:pPr>
      <w:r>
        <w:rPr>
          <w:rStyle w:val="FootnoteReference"/>
        </w:rPr>
        <w:footnoteRef/>
      </w:r>
      <w:r>
        <w:t xml:space="preserve"> </w:t>
      </w:r>
      <w:hyperlink r:id="rId26" w:history="1">
        <w:r w:rsidRPr="00B450D0">
          <w:rPr>
            <w:rStyle w:val="Hyperlink"/>
            <w:sz w:val="16"/>
            <w:szCs w:val="16"/>
          </w:rPr>
          <w:t>https://eventwarehouse.nl/</w:t>
        </w:r>
      </w:hyperlink>
      <w:r w:rsidRPr="00B450D0">
        <w:rPr>
          <w:sz w:val="16"/>
          <w:szCs w:val="16"/>
        </w:rPr>
        <w:t xml:space="preserve"> </w:t>
      </w:r>
    </w:p>
  </w:footnote>
  <w:footnote w:id="28">
    <w:p w14:paraId="30BA64D7" w14:textId="388B2F50" w:rsidR="00B21041" w:rsidRDefault="00B21041">
      <w:pPr>
        <w:pStyle w:val="FootnoteText"/>
      </w:pPr>
      <w:r>
        <w:rPr>
          <w:rStyle w:val="FootnoteReference"/>
        </w:rPr>
        <w:footnoteRef/>
      </w:r>
      <w:r>
        <w:t xml:space="preserve"> </w:t>
      </w:r>
      <w:hyperlink r:id="rId27" w:history="1">
        <w:r w:rsidRPr="0051428E">
          <w:rPr>
            <w:rStyle w:val="Hyperlink"/>
            <w:sz w:val="16"/>
            <w:szCs w:val="16"/>
          </w:rPr>
          <w:t>https://www.hollandsecuritygroup.com/</w:t>
        </w:r>
      </w:hyperlink>
      <w:r>
        <w:t xml:space="preserve"> </w:t>
      </w:r>
    </w:p>
  </w:footnote>
  <w:footnote w:id="29">
    <w:p w14:paraId="68814841" w14:textId="3B35C152" w:rsidR="00B21041" w:rsidRDefault="00B21041">
      <w:pPr>
        <w:pStyle w:val="FootnoteText"/>
      </w:pPr>
      <w:r>
        <w:rPr>
          <w:rStyle w:val="FootnoteReference"/>
        </w:rPr>
        <w:footnoteRef/>
      </w:r>
      <w:r>
        <w:t xml:space="preserve"> </w:t>
      </w:r>
      <w:hyperlink r:id="rId28" w:history="1">
        <w:r w:rsidRPr="0051428E">
          <w:rPr>
            <w:rStyle w:val="Hyperlink"/>
            <w:sz w:val="16"/>
            <w:szCs w:val="16"/>
          </w:rPr>
          <w:t>https://www.hollandsecuritygroup.com/partner-in-eventmanagement/</w:t>
        </w:r>
      </w:hyperlink>
      <w:r w:rsidRPr="0051428E">
        <w:rPr>
          <w:sz w:val="16"/>
          <w:szCs w:val="16"/>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3BD84E" w14:textId="6367B65D" w:rsidR="00C82B3A" w:rsidRPr="00C82B3A" w:rsidRDefault="00C82B3A" w:rsidP="00C82B3A">
    <w:pPr>
      <w:pStyle w:val="Header"/>
      <w:jc w:val="center"/>
      <w:rPr>
        <w:i/>
        <w:color w:val="D9D9D9" w:themeColor="background1" w:themeShade="D9"/>
        <w:sz w:val="20"/>
        <w:szCs w:val="20"/>
      </w:rPr>
    </w:pPr>
    <w:r w:rsidRPr="00C82B3A">
      <w:rPr>
        <w:i/>
        <w:color w:val="D9D9D9" w:themeColor="background1" w:themeShade="D9"/>
        <w:sz w:val="20"/>
        <w:szCs w:val="20"/>
      </w:rPr>
      <w:t>Concept Version, August 2019</w:t>
    </w:r>
    <w:r>
      <w:rPr>
        <w:i/>
        <w:color w:val="D9D9D9" w:themeColor="background1" w:themeShade="D9"/>
        <w:sz w:val="20"/>
        <w:szCs w:val="20"/>
      </w:rPr>
      <w:t>, Version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numFmt w:val="bullet"/>
      <w:lvlText w:val="."/>
      <w:lvlJc w:val="left"/>
      <w:pPr>
        <w:ind w:left="108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8C9262E"/>
    <w:multiLevelType w:val="hybridMultilevel"/>
    <w:tmpl w:val="DD165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5E6773"/>
    <w:multiLevelType w:val="hybridMultilevel"/>
    <w:tmpl w:val="473A0E8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070414E"/>
    <w:multiLevelType w:val="multilevel"/>
    <w:tmpl w:val="2CE01C68"/>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CD307FF"/>
    <w:multiLevelType w:val="multilevel"/>
    <w:tmpl w:val="4234398C"/>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5" w15:restartNumberingAfterBreak="0">
    <w:nsid w:val="22CE6583"/>
    <w:multiLevelType w:val="multilevel"/>
    <w:tmpl w:val="40F670FA"/>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5601443"/>
    <w:multiLevelType w:val="hybridMultilevel"/>
    <w:tmpl w:val="3FAC1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F765B7"/>
    <w:multiLevelType w:val="hybridMultilevel"/>
    <w:tmpl w:val="F4B42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CC6486"/>
    <w:multiLevelType w:val="hybridMultilevel"/>
    <w:tmpl w:val="8946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1F3519"/>
    <w:multiLevelType w:val="multilevel"/>
    <w:tmpl w:val="BFEC4612"/>
    <w:lvl w:ilvl="0">
      <w:start w:val="1"/>
      <w:numFmt w:val="bullet"/>
      <w:lvlText w:val=""/>
      <w:lvlJc w:val="left"/>
      <w:pPr>
        <w:ind w:left="36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0" w15:restartNumberingAfterBreak="0">
    <w:nsid w:val="3B917755"/>
    <w:multiLevelType w:val="hybridMultilevel"/>
    <w:tmpl w:val="18747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E156AA"/>
    <w:multiLevelType w:val="multilevel"/>
    <w:tmpl w:val="BFEC4612"/>
    <w:lvl w:ilvl="0">
      <w:start w:val="1"/>
      <w:numFmt w:val="bullet"/>
      <w:lvlText w:val=""/>
      <w:lvlJc w:val="left"/>
      <w:pPr>
        <w:ind w:left="36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2" w15:restartNumberingAfterBreak="0">
    <w:nsid w:val="40C16002"/>
    <w:multiLevelType w:val="hybridMultilevel"/>
    <w:tmpl w:val="0D34CA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8713D7E"/>
    <w:multiLevelType w:val="hybridMultilevel"/>
    <w:tmpl w:val="A0B4C5C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EA23394"/>
    <w:multiLevelType w:val="multilevel"/>
    <w:tmpl w:val="BFEC4612"/>
    <w:lvl w:ilvl="0">
      <w:start w:val="1"/>
      <w:numFmt w:val="bullet"/>
      <w:lvlText w:val=""/>
      <w:lvlJc w:val="left"/>
      <w:pPr>
        <w:ind w:left="36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5" w15:restartNumberingAfterBreak="0">
    <w:nsid w:val="67FE4B0B"/>
    <w:multiLevelType w:val="hybridMultilevel"/>
    <w:tmpl w:val="BD76DAC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16535F"/>
    <w:multiLevelType w:val="hybridMultilevel"/>
    <w:tmpl w:val="E36892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E9F7F0B"/>
    <w:multiLevelType w:val="hybridMultilevel"/>
    <w:tmpl w:val="4260B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EB13341"/>
    <w:multiLevelType w:val="hybridMultilevel"/>
    <w:tmpl w:val="8DDCC146"/>
    <w:lvl w:ilvl="0" w:tplc="B726CD7C">
      <w:start w:val="19"/>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7FDA3471"/>
    <w:multiLevelType w:val="hybridMultilevel"/>
    <w:tmpl w:val="A3EE50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5"/>
  </w:num>
  <w:num w:numId="3">
    <w:abstractNumId w:val="16"/>
  </w:num>
  <w:num w:numId="4">
    <w:abstractNumId w:val="0"/>
  </w:num>
  <w:num w:numId="5">
    <w:abstractNumId w:val="8"/>
  </w:num>
  <w:num w:numId="6">
    <w:abstractNumId w:val="17"/>
  </w:num>
  <w:num w:numId="7">
    <w:abstractNumId w:val="6"/>
  </w:num>
  <w:num w:numId="8">
    <w:abstractNumId w:val="1"/>
  </w:num>
  <w:num w:numId="9">
    <w:abstractNumId w:val="10"/>
  </w:num>
  <w:num w:numId="10">
    <w:abstractNumId w:val="18"/>
  </w:num>
  <w:num w:numId="11">
    <w:abstractNumId w:val="3"/>
  </w:num>
  <w:num w:numId="12">
    <w:abstractNumId w:val="2"/>
  </w:num>
  <w:num w:numId="13">
    <w:abstractNumId w:val="12"/>
  </w:num>
  <w:num w:numId="14">
    <w:abstractNumId w:val="4"/>
  </w:num>
  <w:num w:numId="15">
    <w:abstractNumId w:val="19"/>
  </w:num>
  <w:num w:numId="16">
    <w:abstractNumId w:val="13"/>
  </w:num>
  <w:num w:numId="17">
    <w:abstractNumId w:val="9"/>
  </w:num>
  <w:num w:numId="18">
    <w:abstractNumId w:val="14"/>
  </w:num>
  <w:num w:numId="19">
    <w:abstractNumId w:val="11"/>
  </w:num>
  <w:num w:numId="20">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7"/>
  <w:displayBackgroundShape/>
  <w:proofState w:spelling="clean" w:grammar="clean"/>
  <w:trackRevisions/>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8A6"/>
    <w:rsid w:val="000003AC"/>
    <w:rsid w:val="000027E7"/>
    <w:rsid w:val="00003C70"/>
    <w:rsid w:val="000108C2"/>
    <w:rsid w:val="000109E1"/>
    <w:rsid w:val="00010F45"/>
    <w:rsid w:val="00013F7D"/>
    <w:rsid w:val="000307D7"/>
    <w:rsid w:val="000336C5"/>
    <w:rsid w:val="0003566D"/>
    <w:rsid w:val="00036075"/>
    <w:rsid w:val="0005013A"/>
    <w:rsid w:val="000565A7"/>
    <w:rsid w:val="000642ED"/>
    <w:rsid w:val="000659A2"/>
    <w:rsid w:val="0006726A"/>
    <w:rsid w:val="00067B63"/>
    <w:rsid w:val="00077FDF"/>
    <w:rsid w:val="00087F22"/>
    <w:rsid w:val="0009114A"/>
    <w:rsid w:val="000A3C42"/>
    <w:rsid w:val="000A5B53"/>
    <w:rsid w:val="000A7C5A"/>
    <w:rsid w:val="000B4DFA"/>
    <w:rsid w:val="000C5635"/>
    <w:rsid w:val="000D1137"/>
    <w:rsid w:val="000D2938"/>
    <w:rsid w:val="000D74A4"/>
    <w:rsid w:val="000E01C9"/>
    <w:rsid w:val="000E1C21"/>
    <w:rsid w:val="0010038C"/>
    <w:rsid w:val="00101B88"/>
    <w:rsid w:val="00105A29"/>
    <w:rsid w:val="00111E40"/>
    <w:rsid w:val="001152A5"/>
    <w:rsid w:val="00123A77"/>
    <w:rsid w:val="00124BB5"/>
    <w:rsid w:val="00140A4C"/>
    <w:rsid w:val="001414AB"/>
    <w:rsid w:val="00143001"/>
    <w:rsid w:val="00143861"/>
    <w:rsid w:val="00144D9C"/>
    <w:rsid w:val="0015392F"/>
    <w:rsid w:val="00153D90"/>
    <w:rsid w:val="001650E3"/>
    <w:rsid w:val="001652DD"/>
    <w:rsid w:val="00166A35"/>
    <w:rsid w:val="00182846"/>
    <w:rsid w:val="0019173F"/>
    <w:rsid w:val="00192FA1"/>
    <w:rsid w:val="00193349"/>
    <w:rsid w:val="00194344"/>
    <w:rsid w:val="0019602A"/>
    <w:rsid w:val="00197BB3"/>
    <w:rsid w:val="00197C3B"/>
    <w:rsid w:val="001A1012"/>
    <w:rsid w:val="001A30F0"/>
    <w:rsid w:val="001A502F"/>
    <w:rsid w:val="001B079A"/>
    <w:rsid w:val="001B0F6B"/>
    <w:rsid w:val="001B48DB"/>
    <w:rsid w:val="001B4AF7"/>
    <w:rsid w:val="001B5226"/>
    <w:rsid w:val="001B6F91"/>
    <w:rsid w:val="001B7117"/>
    <w:rsid w:val="001C03DA"/>
    <w:rsid w:val="001E47C6"/>
    <w:rsid w:val="001E5B1E"/>
    <w:rsid w:val="001F0C49"/>
    <w:rsid w:val="001F534F"/>
    <w:rsid w:val="001F5DE4"/>
    <w:rsid w:val="00202973"/>
    <w:rsid w:val="00203066"/>
    <w:rsid w:val="0020595B"/>
    <w:rsid w:val="00205CCE"/>
    <w:rsid w:val="0021118C"/>
    <w:rsid w:val="0021321D"/>
    <w:rsid w:val="002157EA"/>
    <w:rsid w:val="00216A2A"/>
    <w:rsid w:val="002178D9"/>
    <w:rsid w:val="00220D31"/>
    <w:rsid w:val="00221660"/>
    <w:rsid w:val="00226200"/>
    <w:rsid w:val="00227356"/>
    <w:rsid w:val="00232954"/>
    <w:rsid w:val="00232EB0"/>
    <w:rsid w:val="00233206"/>
    <w:rsid w:val="002337E8"/>
    <w:rsid w:val="0024314A"/>
    <w:rsid w:val="002447A2"/>
    <w:rsid w:val="00244A4C"/>
    <w:rsid w:val="002463FE"/>
    <w:rsid w:val="0025013A"/>
    <w:rsid w:val="00250384"/>
    <w:rsid w:val="002522C1"/>
    <w:rsid w:val="002562E3"/>
    <w:rsid w:val="002654C9"/>
    <w:rsid w:val="00266478"/>
    <w:rsid w:val="00267A8B"/>
    <w:rsid w:val="002749E8"/>
    <w:rsid w:val="00274CE8"/>
    <w:rsid w:val="00280E4E"/>
    <w:rsid w:val="00282D5C"/>
    <w:rsid w:val="00287352"/>
    <w:rsid w:val="002926ED"/>
    <w:rsid w:val="002955AC"/>
    <w:rsid w:val="002A222A"/>
    <w:rsid w:val="002B1F88"/>
    <w:rsid w:val="002B399D"/>
    <w:rsid w:val="002C0C7F"/>
    <w:rsid w:val="002C0F22"/>
    <w:rsid w:val="002C171B"/>
    <w:rsid w:val="002C3BCA"/>
    <w:rsid w:val="002C57F1"/>
    <w:rsid w:val="002D382F"/>
    <w:rsid w:val="002D3A9C"/>
    <w:rsid w:val="002D7DC3"/>
    <w:rsid w:val="002E5058"/>
    <w:rsid w:val="002E5839"/>
    <w:rsid w:val="002E7EA9"/>
    <w:rsid w:val="002F0882"/>
    <w:rsid w:val="002F126D"/>
    <w:rsid w:val="002F5BFB"/>
    <w:rsid w:val="002F7CFE"/>
    <w:rsid w:val="003002FB"/>
    <w:rsid w:val="00307B73"/>
    <w:rsid w:val="00315148"/>
    <w:rsid w:val="00321D9F"/>
    <w:rsid w:val="00323B86"/>
    <w:rsid w:val="00323D07"/>
    <w:rsid w:val="00326FA1"/>
    <w:rsid w:val="00327336"/>
    <w:rsid w:val="00332EAF"/>
    <w:rsid w:val="00342666"/>
    <w:rsid w:val="0034647F"/>
    <w:rsid w:val="00346EAC"/>
    <w:rsid w:val="003553A9"/>
    <w:rsid w:val="00357ACA"/>
    <w:rsid w:val="00361E02"/>
    <w:rsid w:val="00365E3A"/>
    <w:rsid w:val="00366E2E"/>
    <w:rsid w:val="0036749D"/>
    <w:rsid w:val="00376895"/>
    <w:rsid w:val="00380B74"/>
    <w:rsid w:val="00383CDB"/>
    <w:rsid w:val="00387A07"/>
    <w:rsid w:val="00391733"/>
    <w:rsid w:val="00391B7B"/>
    <w:rsid w:val="003954FF"/>
    <w:rsid w:val="00396EE5"/>
    <w:rsid w:val="003A65BF"/>
    <w:rsid w:val="003B22D1"/>
    <w:rsid w:val="003B5CB5"/>
    <w:rsid w:val="003C04E0"/>
    <w:rsid w:val="003C1F9E"/>
    <w:rsid w:val="003D0857"/>
    <w:rsid w:val="003D6C06"/>
    <w:rsid w:val="003D77A6"/>
    <w:rsid w:val="003E3B70"/>
    <w:rsid w:val="00407B40"/>
    <w:rsid w:val="00411627"/>
    <w:rsid w:val="004124F4"/>
    <w:rsid w:val="00417BE8"/>
    <w:rsid w:val="004220E1"/>
    <w:rsid w:val="00426E26"/>
    <w:rsid w:val="00440A22"/>
    <w:rsid w:val="00443113"/>
    <w:rsid w:val="00451D40"/>
    <w:rsid w:val="00452DD1"/>
    <w:rsid w:val="00461CDC"/>
    <w:rsid w:val="004668D5"/>
    <w:rsid w:val="004700EC"/>
    <w:rsid w:val="00470503"/>
    <w:rsid w:val="00470AEA"/>
    <w:rsid w:val="0047143B"/>
    <w:rsid w:val="00471F70"/>
    <w:rsid w:val="0047283A"/>
    <w:rsid w:val="0047300E"/>
    <w:rsid w:val="00477C71"/>
    <w:rsid w:val="00486A6A"/>
    <w:rsid w:val="00494109"/>
    <w:rsid w:val="004B082F"/>
    <w:rsid w:val="004B26CF"/>
    <w:rsid w:val="004B416B"/>
    <w:rsid w:val="004C5E3D"/>
    <w:rsid w:val="004D027C"/>
    <w:rsid w:val="004D7CB2"/>
    <w:rsid w:val="004E5E3B"/>
    <w:rsid w:val="004E7ABE"/>
    <w:rsid w:val="004F7FB8"/>
    <w:rsid w:val="00512930"/>
    <w:rsid w:val="0051428E"/>
    <w:rsid w:val="00521E66"/>
    <w:rsid w:val="005311F5"/>
    <w:rsid w:val="005367A0"/>
    <w:rsid w:val="00543E4C"/>
    <w:rsid w:val="00551949"/>
    <w:rsid w:val="00562D4A"/>
    <w:rsid w:val="00566ACD"/>
    <w:rsid w:val="00567B5E"/>
    <w:rsid w:val="00570D09"/>
    <w:rsid w:val="00571392"/>
    <w:rsid w:val="005738D3"/>
    <w:rsid w:val="005762AB"/>
    <w:rsid w:val="00583F19"/>
    <w:rsid w:val="00585DE3"/>
    <w:rsid w:val="0058632C"/>
    <w:rsid w:val="005878F5"/>
    <w:rsid w:val="005932C3"/>
    <w:rsid w:val="00594B87"/>
    <w:rsid w:val="00595DF9"/>
    <w:rsid w:val="00596B38"/>
    <w:rsid w:val="005A0482"/>
    <w:rsid w:val="005A2F77"/>
    <w:rsid w:val="005A68E7"/>
    <w:rsid w:val="005C2FE8"/>
    <w:rsid w:val="005C37DC"/>
    <w:rsid w:val="005C5411"/>
    <w:rsid w:val="005C754D"/>
    <w:rsid w:val="005C7F62"/>
    <w:rsid w:val="005D0308"/>
    <w:rsid w:val="005D3945"/>
    <w:rsid w:val="005D500E"/>
    <w:rsid w:val="005D794F"/>
    <w:rsid w:val="005E026D"/>
    <w:rsid w:val="005E50FC"/>
    <w:rsid w:val="005E5BF9"/>
    <w:rsid w:val="005F2289"/>
    <w:rsid w:val="005F6BB2"/>
    <w:rsid w:val="005F757C"/>
    <w:rsid w:val="005F79D6"/>
    <w:rsid w:val="00600AF6"/>
    <w:rsid w:val="006018FF"/>
    <w:rsid w:val="0060538B"/>
    <w:rsid w:val="006173A4"/>
    <w:rsid w:val="00622011"/>
    <w:rsid w:val="00625AB2"/>
    <w:rsid w:val="00625E16"/>
    <w:rsid w:val="00626318"/>
    <w:rsid w:val="00627209"/>
    <w:rsid w:val="0063525C"/>
    <w:rsid w:val="00643F7B"/>
    <w:rsid w:val="00650BBD"/>
    <w:rsid w:val="00650ECC"/>
    <w:rsid w:val="006539C9"/>
    <w:rsid w:val="00661FEE"/>
    <w:rsid w:val="00662434"/>
    <w:rsid w:val="0066341F"/>
    <w:rsid w:val="0067386B"/>
    <w:rsid w:val="00680590"/>
    <w:rsid w:val="006856BC"/>
    <w:rsid w:val="00687DCA"/>
    <w:rsid w:val="006908A7"/>
    <w:rsid w:val="00690F3E"/>
    <w:rsid w:val="00695B40"/>
    <w:rsid w:val="006A734F"/>
    <w:rsid w:val="006A7D4A"/>
    <w:rsid w:val="006B26D8"/>
    <w:rsid w:val="006B2F05"/>
    <w:rsid w:val="006B36D8"/>
    <w:rsid w:val="006B5E04"/>
    <w:rsid w:val="006C0F00"/>
    <w:rsid w:val="006C2D5C"/>
    <w:rsid w:val="006D0247"/>
    <w:rsid w:val="006D2B45"/>
    <w:rsid w:val="006D6185"/>
    <w:rsid w:val="006E1964"/>
    <w:rsid w:val="006E31A0"/>
    <w:rsid w:val="006E5D93"/>
    <w:rsid w:val="006E722B"/>
    <w:rsid w:val="006F36C8"/>
    <w:rsid w:val="00701515"/>
    <w:rsid w:val="007032BF"/>
    <w:rsid w:val="00707A50"/>
    <w:rsid w:val="00713BBF"/>
    <w:rsid w:val="00715B94"/>
    <w:rsid w:val="00716A6B"/>
    <w:rsid w:val="0071720D"/>
    <w:rsid w:val="00717372"/>
    <w:rsid w:val="0072567C"/>
    <w:rsid w:val="00733242"/>
    <w:rsid w:val="007347AE"/>
    <w:rsid w:val="00741719"/>
    <w:rsid w:val="00743062"/>
    <w:rsid w:val="0074348D"/>
    <w:rsid w:val="00745691"/>
    <w:rsid w:val="00745FA0"/>
    <w:rsid w:val="00757066"/>
    <w:rsid w:val="00757222"/>
    <w:rsid w:val="00772039"/>
    <w:rsid w:val="0077536C"/>
    <w:rsid w:val="00776A3A"/>
    <w:rsid w:val="00776A43"/>
    <w:rsid w:val="00786CA3"/>
    <w:rsid w:val="00787EBB"/>
    <w:rsid w:val="007925C5"/>
    <w:rsid w:val="0079327B"/>
    <w:rsid w:val="00794527"/>
    <w:rsid w:val="00795108"/>
    <w:rsid w:val="007A0B32"/>
    <w:rsid w:val="007A31E7"/>
    <w:rsid w:val="007A3590"/>
    <w:rsid w:val="007C0BDF"/>
    <w:rsid w:val="007C481F"/>
    <w:rsid w:val="007C744C"/>
    <w:rsid w:val="007D644A"/>
    <w:rsid w:val="007E13F7"/>
    <w:rsid w:val="007E4AC1"/>
    <w:rsid w:val="007F129E"/>
    <w:rsid w:val="0080012A"/>
    <w:rsid w:val="0080070F"/>
    <w:rsid w:val="008029CD"/>
    <w:rsid w:val="00803E80"/>
    <w:rsid w:val="00804062"/>
    <w:rsid w:val="008069F0"/>
    <w:rsid w:val="00811C4A"/>
    <w:rsid w:val="00813E4A"/>
    <w:rsid w:val="008168A3"/>
    <w:rsid w:val="0083344A"/>
    <w:rsid w:val="00833DAB"/>
    <w:rsid w:val="008341CF"/>
    <w:rsid w:val="00851E65"/>
    <w:rsid w:val="00852DD0"/>
    <w:rsid w:val="00853C0D"/>
    <w:rsid w:val="00864E29"/>
    <w:rsid w:val="00867CE6"/>
    <w:rsid w:val="0087225D"/>
    <w:rsid w:val="0088166D"/>
    <w:rsid w:val="008837EA"/>
    <w:rsid w:val="008900CB"/>
    <w:rsid w:val="00892C1F"/>
    <w:rsid w:val="00894C12"/>
    <w:rsid w:val="008A19DC"/>
    <w:rsid w:val="008A1A3C"/>
    <w:rsid w:val="008A54B4"/>
    <w:rsid w:val="008A5689"/>
    <w:rsid w:val="008B48A6"/>
    <w:rsid w:val="008D09A7"/>
    <w:rsid w:val="008D16CD"/>
    <w:rsid w:val="008D263F"/>
    <w:rsid w:val="008D6F6A"/>
    <w:rsid w:val="008D79D5"/>
    <w:rsid w:val="008E3F07"/>
    <w:rsid w:val="008E5ED9"/>
    <w:rsid w:val="008E73AD"/>
    <w:rsid w:val="008F0A75"/>
    <w:rsid w:val="008F0A9A"/>
    <w:rsid w:val="008F0E4D"/>
    <w:rsid w:val="00901349"/>
    <w:rsid w:val="00904EAE"/>
    <w:rsid w:val="00920CFA"/>
    <w:rsid w:val="00927473"/>
    <w:rsid w:val="00930795"/>
    <w:rsid w:val="0093203A"/>
    <w:rsid w:val="009321D9"/>
    <w:rsid w:val="009334F1"/>
    <w:rsid w:val="00933EEC"/>
    <w:rsid w:val="00937573"/>
    <w:rsid w:val="0094038A"/>
    <w:rsid w:val="0094196B"/>
    <w:rsid w:val="009473D4"/>
    <w:rsid w:val="009568AF"/>
    <w:rsid w:val="009726D0"/>
    <w:rsid w:val="00973086"/>
    <w:rsid w:val="00981D33"/>
    <w:rsid w:val="009822AF"/>
    <w:rsid w:val="009900DF"/>
    <w:rsid w:val="0099020B"/>
    <w:rsid w:val="00993F12"/>
    <w:rsid w:val="00993F15"/>
    <w:rsid w:val="00994B3F"/>
    <w:rsid w:val="009A3C84"/>
    <w:rsid w:val="009B0B39"/>
    <w:rsid w:val="009B63D2"/>
    <w:rsid w:val="009B6414"/>
    <w:rsid w:val="009C10D0"/>
    <w:rsid w:val="009E1CD1"/>
    <w:rsid w:val="009E51E3"/>
    <w:rsid w:val="009E7AFB"/>
    <w:rsid w:val="009F2A05"/>
    <w:rsid w:val="00A12051"/>
    <w:rsid w:val="00A20104"/>
    <w:rsid w:val="00A26215"/>
    <w:rsid w:val="00A2704E"/>
    <w:rsid w:val="00A324C7"/>
    <w:rsid w:val="00A328A0"/>
    <w:rsid w:val="00A42E7C"/>
    <w:rsid w:val="00A437E8"/>
    <w:rsid w:val="00A464BB"/>
    <w:rsid w:val="00A52A52"/>
    <w:rsid w:val="00A54A1B"/>
    <w:rsid w:val="00A57867"/>
    <w:rsid w:val="00A62874"/>
    <w:rsid w:val="00A641EE"/>
    <w:rsid w:val="00A66DA5"/>
    <w:rsid w:val="00A673AD"/>
    <w:rsid w:val="00A724B5"/>
    <w:rsid w:val="00A80951"/>
    <w:rsid w:val="00A82391"/>
    <w:rsid w:val="00A920F7"/>
    <w:rsid w:val="00A97096"/>
    <w:rsid w:val="00AA089B"/>
    <w:rsid w:val="00AA3069"/>
    <w:rsid w:val="00AA351A"/>
    <w:rsid w:val="00AA5631"/>
    <w:rsid w:val="00AB1BD3"/>
    <w:rsid w:val="00AB287C"/>
    <w:rsid w:val="00AD5B7B"/>
    <w:rsid w:val="00AD6D76"/>
    <w:rsid w:val="00AE533E"/>
    <w:rsid w:val="00AF1B80"/>
    <w:rsid w:val="00AF329E"/>
    <w:rsid w:val="00AF4578"/>
    <w:rsid w:val="00AF7764"/>
    <w:rsid w:val="00B00A04"/>
    <w:rsid w:val="00B00BB6"/>
    <w:rsid w:val="00B0235C"/>
    <w:rsid w:val="00B0428B"/>
    <w:rsid w:val="00B06E76"/>
    <w:rsid w:val="00B07743"/>
    <w:rsid w:val="00B14DE2"/>
    <w:rsid w:val="00B15116"/>
    <w:rsid w:val="00B15D50"/>
    <w:rsid w:val="00B17C3C"/>
    <w:rsid w:val="00B21041"/>
    <w:rsid w:val="00B21F1B"/>
    <w:rsid w:val="00B44794"/>
    <w:rsid w:val="00B450D0"/>
    <w:rsid w:val="00B475FE"/>
    <w:rsid w:val="00B53310"/>
    <w:rsid w:val="00B56057"/>
    <w:rsid w:val="00B7395B"/>
    <w:rsid w:val="00B73EF2"/>
    <w:rsid w:val="00B761E4"/>
    <w:rsid w:val="00B848EE"/>
    <w:rsid w:val="00B850B0"/>
    <w:rsid w:val="00B85C6B"/>
    <w:rsid w:val="00B85FAF"/>
    <w:rsid w:val="00B94278"/>
    <w:rsid w:val="00BA01E3"/>
    <w:rsid w:val="00BA2122"/>
    <w:rsid w:val="00BA7DAF"/>
    <w:rsid w:val="00BC01B8"/>
    <w:rsid w:val="00BC0AFF"/>
    <w:rsid w:val="00BC3CC4"/>
    <w:rsid w:val="00BC4914"/>
    <w:rsid w:val="00BC60C6"/>
    <w:rsid w:val="00BC7AAF"/>
    <w:rsid w:val="00BD1368"/>
    <w:rsid w:val="00BD162D"/>
    <w:rsid w:val="00BD2BA6"/>
    <w:rsid w:val="00BD63B2"/>
    <w:rsid w:val="00BD75A6"/>
    <w:rsid w:val="00BE0747"/>
    <w:rsid w:val="00BE3545"/>
    <w:rsid w:val="00BF2618"/>
    <w:rsid w:val="00BF39C2"/>
    <w:rsid w:val="00BF3EB9"/>
    <w:rsid w:val="00BF47AC"/>
    <w:rsid w:val="00BF6A8B"/>
    <w:rsid w:val="00C02D55"/>
    <w:rsid w:val="00C04091"/>
    <w:rsid w:val="00C06154"/>
    <w:rsid w:val="00C12671"/>
    <w:rsid w:val="00C1428F"/>
    <w:rsid w:val="00C14AF0"/>
    <w:rsid w:val="00C14EAC"/>
    <w:rsid w:val="00C26B58"/>
    <w:rsid w:val="00C35719"/>
    <w:rsid w:val="00C37173"/>
    <w:rsid w:val="00C4020E"/>
    <w:rsid w:val="00C40602"/>
    <w:rsid w:val="00C44428"/>
    <w:rsid w:val="00C45E17"/>
    <w:rsid w:val="00C46C78"/>
    <w:rsid w:val="00C54E7C"/>
    <w:rsid w:val="00C66CD9"/>
    <w:rsid w:val="00C72552"/>
    <w:rsid w:val="00C76F83"/>
    <w:rsid w:val="00C8111C"/>
    <w:rsid w:val="00C82B3A"/>
    <w:rsid w:val="00C836C0"/>
    <w:rsid w:val="00C858B3"/>
    <w:rsid w:val="00C860F0"/>
    <w:rsid w:val="00CA783C"/>
    <w:rsid w:val="00CB0873"/>
    <w:rsid w:val="00CB1B97"/>
    <w:rsid w:val="00CB4BB8"/>
    <w:rsid w:val="00CC0D07"/>
    <w:rsid w:val="00CC330D"/>
    <w:rsid w:val="00CC3554"/>
    <w:rsid w:val="00CC3D93"/>
    <w:rsid w:val="00CD34BE"/>
    <w:rsid w:val="00CD67DA"/>
    <w:rsid w:val="00CD7BCF"/>
    <w:rsid w:val="00CD7D69"/>
    <w:rsid w:val="00CE0210"/>
    <w:rsid w:val="00CE3CE3"/>
    <w:rsid w:val="00CE4507"/>
    <w:rsid w:val="00CF375C"/>
    <w:rsid w:val="00CF41DE"/>
    <w:rsid w:val="00CF7D97"/>
    <w:rsid w:val="00D10EE3"/>
    <w:rsid w:val="00D151DA"/>
    <w:rsid w:val="00D15960"/>
    <w:rsid w:val="00D15AAF"/>
    <w:rsid w:val="00D1684E"/>
    <w:rsid w:val="00D227FF"/>
    <w:rsid w:val="00D23C5E"/>
    <w:rsid w:val="00D25200"/>
    <w:rsid w:val="00D2646E"/>
    <w:rsid w:val="00D26972"/>
    <w:rsid w:val="00D27696"/>
    <w:rsid w:val="00D3164E"/>
    <w:rsid w:val="00D4433E"/>
    <w:rsid w:val="00D45D9F"/>
    <w:rsid w:val="00D46DC1"/>
    <w:rsid w:val="00D63897"/>
    <w:rsid w:val="00D6647B"/>
    <w:rsid w:val="00D664E4"/>
    <w:rsid w:val="00D70691"/>
    <w:rsid w:val="00D7183D"/>
    <w:rsid w:val="00D72A9C"/>
    <w:rsid w:val="00D744F8"/>
    <w:rsid w:val="00D80554"/>
    <w:rsid w:val="00D83799"/>
    <w:rsid w:val="00D83B5F"/>
    <w:rsid w:val="00D853D8"/>
    <w:rsid w:val="00D904E0"/>
    <w:rsid w:val="00D94F00"/>
    <w:rsid w:val="00DA151D"/>
    <w:rsid w:val="00DA5B6E"/>
    <w:rsid w:val="00DA7AAA"/>
    <w:rsid w:val="00DB3A9B"/>
    <w:rsid w:val="00DB649C"/>
    <w:rsid w:val="00DB6527"/>
    <w:rsid w:val="00DC4C10"/>
    <w:rsid w:val="00DC6427"/>
    <w:rsid w:val="00DC6449"/>
    <w:rsid w:val="00DC722C"/>
    <w:rsid w:val="00DD1348"/>
    <w:rsid w:val="00DD34FF"/>
    <w:rsid w:val="00DD75F8"/>
    <w:rsid w:val="00DE05D6"/>
    <w:rsid w:val="00DF249D"/>
    <w:rsid w:val="00DF592B"/>
    <w:rsid w:val="00DF640D"/>
    <w:rsid w:val="00DF6E1A"/>
    <w:rsid w:val="00E17409"/>
    <w:rsid w:val="00E234AA"/>
    <w:rsid w:val="00E2427E"/>
    <w:rsid w:val="00E45849"/>
    <w:rsid w:val="00E52730"/>
    <w:rsid w:val="00E56804"/>
    <w:rsid w:val="00E60866"/>
    <w:rsid w:val="00E66F5D"/>
    <w:rsid w:val="00E70738"/>
    <w:rsid w:val="00E816A9"/>
    <w:rsid w:val="00E82323"/>
    <w:rsid w:val="00E8432A"/>
    <w:rsid w:val="00E8726F"/>
    <w:rsid w:val="00E93A7B"/>
    <w:rsid w:val="00E94CC9"/>
    <w:rsid w:val="00E961C3"/>
    <w:rsid w:val="00EA3269"/>
    <w:rsid w:val="00EA6FEF"/>
    <w:rsid w:val="00EB14DA"/>
    <w:rsid w:val="00EB4732"/>
    <w:rsid w:val="00EB706F"/>
    <w:rsid w:val="00EC47A4"/>
    <w:rsid w:val="00EC7270"/>
    <w:rsid w:val="00ED297A"/>
    <w:rsid w:val="00ED725E"/>
    <w:rsid w:val="00EE4969"/>
    <w:rsid w:val="00EE7791"/>
    <w:rsid w:val="00EF18E9"/>
    <w:rsid w:val="00EF3BA7"/>
    <w:rsid w:val="00F05AA7"/>
    <w:rsid w:val="00F11465"/>
    <w:rsid w:val="00F11DC4"/>
    <w:rsid w:val="00F148EA"/>
    <w:rsid w:val="00F247C5"/>
    <w:rsid w:val="00F31A01"/>
    <w:rsid w:val="00F32057"/>
    <w:rsid w:val="00F33B55"/>
    <w:rsid w:val="00F34178"/>
    <w:rsid w:val="00F37B16"/>
    <w:rsid w:val="00F426E3"/>
    <w:rsid w:val="00F51066"/>
    <w:rsid w:val="00F533C2"/>
    <w:rsid w:val="00F53C79"/>
    <w:rsid w:val="00F552C0"/>
    <w:rsid w:val="00F57D35"/>
    <w:rsid w:val="00F607D1"/>
    <w:rsid w:val="00F6249A"/>
    <w:rsid w:val="00F63870"/>
    <w:rsid w:val="00F66205"/>
    <w:rsid w:val="00F66F8A"/>
    <w:rsid w:val="00F67FD9"/>
    <w:rsid w:val="00F7011F"/>
    <w:rsid w:val="00F725CF"/>
    <w:rsid w:val="00F8447B"/>
    <w:rsid w:val="00F86E5A"/>
    <w:rsid w:val="00F92F1F"/>
    <w:rsid w:val="00F936A7"/>
    <w:rsid w:val="00F93869"/>
    <w:rsid w:val="00F965A8"/>
    <w:rsid w:val="00FA1063"/>
    <w:rsid w:val="00FA2F0C"/>
    <w:rsid w:val="00FA4E25"/>
    <w:rsid w:val="00FB75AD"/>
    <w:rsid w:val="00FB75DE"/>
    <w:rsid w:val="00FC26CC"/>
    <w:rsid w:val="00FD55C9"/>
    <w:rsid w:val="00FD5849"/>
    <w:rsid w:val="00FD5D31"/>
    <w:rsid w:val="00FD6634"/>
    <w:rsid w:val="00FE0A3F"/>
    <w:rsid w:val="00FE230B"/>
    <w:rsid w:val="00FE364C"/>
    <w:rsid w:val="00FE4B89"/>
    <w:rsid w:val="00FE4D8D"/>
    <w:rsid w:val="00FF0E8D"/>
    <w:rsid w:val="00FF6F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86FBEDD"/>
  <w14:defaultImageDpi w14:val="300"/>
  <w15:docId w15:val="{AA60AD8A-4FE0-F640-9D8A-6EADF3E7E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9602A"/>
    <w:rPr>
      <w:rFonts w:ascii="Times New Roman" w:eastAsia="Times New Roman" w:hAnsi="Times New Roman" w:cs="Times New Roman"/>
    </w:rPr>
  </w:style>
  <w:style w:type="paragraph" w:styleId="Heading1">
    <w:name w:val="heading 1"/>
    <w:basedOn w:val="Normal"/>
    <w:next w:val="Normal"/>
    <w:link w:val="Heading1Char"/>
    <w:uiPriority w:val="9"/>
    <w:qFormat/>
    <w:rsid w:val="002B1F8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79327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C02D55"/>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B48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07B40"/>
    <w:pPr>
      <w:ind w:left="720"/>
      <w:contextualSpacing/>
    </w:pPr>
    <w:rPr>
      <w:rFonts w:asciiTheme="minorHAnsi" w:eastAsiaTheme="minorEastAsia" w:hAnsiTheme="minorHAnsi" w:cstheme="minorBidi"/>
    </w:rPr>
  </w:style>
  <w:style w:type="paragraph" w:styleId="BalloonText">
    <w:name w:val="Balloon Text"/>
    <w:basedOn w:val="Normal"/>
    <w:link w:val="BalloonTextChar"/>
    <w:uiPriority w:val="99"/>
    <w:semiHidden/>
    <w:unhideWhenUsed/>
    <w:rsid w:val="006B2F05"/>
    <w:rPr>
      <w:rFonts w:ascii="Lucida Grande" w:hAnsi="Lucida Grande"/>
      <w:sz w:val="18"/>
      <w:szCs w:val="18"/>
    </w:rPr>
  </w:style>
  <w:style w:type="character" w:customStyle="1" w:styleId="BalloonTextChar">
    <w:name w:val="Balloon Text Char"/>
    <w:basedOn w:val="DefaultParagraphFont"/>
    <w:link w:val="BalloonText"/>
    <w:uiPriority w:val="99"/>
    <w:semiHidden/>
    <w:rsid w:val="006B2F05"/>
    <w:rPr>
      <w:rFonts w:ascii="Lucida Grande" w:hAnsi="Lucida Grande"/>
      <w:sz w:val="18"/>
      <w:szCs w:val="18"/>
    </w:rPr>
  </w:style>
  <w:style w:type="paragraph" w:styleId="FootnoteText">
    <w:name w:val="footnote text"/>
    <w:basedOn w:val="Normal"/>
    <w:link w:val="FootnoteTextChar"/>
    <w:uiPriority w:val="99"/>
    <w:unhideWhenUsed/>
    <w:rsid w:val="005A2F77"/>
    <w:rPr>
      <w:rFonts w:asciiTheme="minorHAnsi" w:eastAsiaTheme="minorEastAsia" w:hAnsiTheme="minorHAnsi" w:cstheme="minorBidi"/>
    </w:rPr>
  </w:style>
  <w:style w:type="character" w:customStyle="1" w:styleId="FootnoteTextChar">
    <w:name w:val="Footnote Text Char"/>
    <w:basedOn w:val="DefaultParagraphFont"/>
    <w:link w:val="FootnoteText"/>
    <w:uiPriority w:val="99"/>
    <w:rsid w:val="005A2F77"/>
  </w:style>
  <w:style w:type="character" w:styleId="FootnoteReference">
    <w:name w:val="footnote reference"/>
    <w:basedOn w:val="DefaultParagraphFont"/>
    <w:uiPriority w:val="99"/>
    <w:unhideWhenUsed/>
    <w:rsid w:val="005A2F77"/>
    <w:rPr>
      <w:vertAlign w:val="superscript"/>
    </w:rPr>
  </w:style>
  <w:style w:type="character" w:styleId="Hyperlink">
    <w:name w:val="Hyperlink"/>
    <w:basedOn w:val="DefaultParagraphFont"/>
    <w:uiPriority w:val="99"/>
    <w:unhideWhenUsed/>
    <w:rsid w:val="005A2F77"/>
    <w:rPr>
      <w:color w:val="0000FF" w:themeColor="hyperlink"/>
      <w:u w:val="single"/>
    </w:rPr>
  </w:style>
  <w:style w:type="character" w:customStyle="1" w:styleId="markup--quote">
    <w:name w:val="markup--quote"/>
    <w:basedOn w:val="DefaultParagraphFont"/>
    <w:rsid w:val="000C5635"/>
  </w:style>
  <w:style w:type="character" w:styleId="CommentReference">
    <w:name w:val="annotation reference"/>
    <w:basedOn w:val="DefaultParagraphFont"/>
    <w:uiPriority w:val="99"/>
    <w:semiHidden/>
    <w:unhideWhenUsed/>
    <w:rsid w:val="00AB287C"/>
    <w:rPr>
      <w:sz w:val="18"/>
      <w:szCs w:val="18"/>
    </w:rPr>
  </w:style>
  <w:style w:type="paragraph" w:styleId="CommentText">
    <w:name w:val="annotation text"/>
    <w:basedOn w:val="Normal"/>
    <w:link w:val="CommentTextChar"/>
    <w:uiPriority w:val="99"/>
    <w:semiHidden/>
    <w:unhideWhenUsed/>
    <w:rsid w:val="00AB287C"/>
  </w:style>
  <w:style w:type="character" w:customStyle="1" w:styleId="CommentTextChar">
    <w:name w:val="Comment Text Char"/>
    <w:basedOn w:val="DefaultParagraphFont"/>
    <w:link w:val="CommentText"/>
    <w:uiPriority w:val="99"/>
    <w:semiHidden/>
    <w:rsid w:val="00AB287C"/>
  </w:style>
  <w:style w:type="paragraph" w:styleId="CommentSubject">
    <w:name w:val="annotation subject"/>
    <w:basedOn w:val="CommentText"/>
    <w:next w:val="CommentText"/>
    <w:link w:val="CommentSubjectChar"/>
    <w:uiPriority w:val="99"/>
    <w:semiHidden/>
    <w:unhideWhenUsed/>
    <w:rsid w:val="00AB287C"/>
    <w:rPr>
      <w:b/>
      <w:bCs/>
      <w:sz w:val="20"/>
      <w:szCs w:val="20"/>
    </w:rPr>
  </w:style>
  <w:style w:type="character" w:customStyle="1" w:styleId="CommentSubjectChar">
    <w:name w:val="Comment Subject Char"/>
    <w:basedOn w:val="CommentTextChar"/>
    <w:link w:val="CommentSubject"/>
    <w:uiPriority w:val="99"/>
    <w:semiHidden/>
    <w:rsid w:val="00AB287C"/>
    <w:rPr>
      <w:b/>
      <w:bCs/>
      <w:sz w:val="20"/>
      <w:szCs w:val="20"/>
    </w:rPr>
  </w:style>
  <w:style w:type="paragraph" w:styleId="Header">
    <w:name w:val="header"/>
    <w:basedOn w:val="Normal"/>
    <w:link w:val="HeaderChar"/>
    <w:uiPriority w:val="99"/>
    <w:unhideWhenUsed/>
    <w:rsid w:val="00182846"/>
    <w:pPr>
      <w:tabs>
        <w:tab w:val="center" w:pos="4320"/>
        <w:tab w:val="right" w:pos="864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182846"/>
  </w:style>
  <w:style w:type="paragraph" w:styleId="Footer">
    <w:name w:val="footer"/>
    <w:basedOn w:val="Normal"/>
    <w:link w:val="FooterChar"/>
    <w:uiPriority w:val="99"/>
    <w:unhideWhenUsed/>
    <w:rsid w:val="00182846"/>
    <w:pPr>
      <w:tabs>
        <w:tab w:val="center" w:pos="4320"/>
        <w:tab w:val="right" w:pos="864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182846"/>
  </w:style>
  <w:style w:type="character" w:customStyle="1" w:styleId="Heading1Char">
    <w:name w:val="Heading 1 Char"/>
    <w:basedOn w:val="DefaultParagraphFont"/>
    <w:link w:val="Heading1"/>
    <w:uiPriority w:val="9"/>
    <w:rsid w:val="002B1F88"/>
    <w:rPr>
      <w:rFonts w:asciiTheme="majorHAnsi" w:eastAsiaTheme="majorEastAsia" w:hAnsiTheme="majorHAnsi" w:cstheme="majorBidi"/>
      <w:b/>
      <w:bCs/>
      <w:color w:val="345A8A" w:themeColor="accent1" w:themeShade="B5"/>
      <w:sz w:val="32"/>
      <w:szCs w:val="32"/>
    </w:rPr>
  </w:style>
  <w:style w:type="character" w:styleId="Strong">
    <w:name w:val="Strong"/>
    <w:basedOn w:val="DefaultParagraphFont"/>
    <w:uiPriority w:val="22"/>
    <w:qFormat/>
    <w:rsid w:val="002B1F88"/>
    <w:rPr>
      <w:b/>
      <w:bCs/>
    </w:rPr>
  </w:style>
  <w:style w:type="character" w:styleId="BookTitle">
    <w:name w:val="Book Title"/>
    <w:basedOn w:val="DefaultParagraphFont"/>
    <w:uiPriority w:val="33"/>
    <w:qFormat/>
    <w:rsid w:val="002B1F88"/>
    <w:rPr>
      <w:b/>
      <w:bCs/>
      <w:smallCaps/>
      <w:spacing w:val="5"/>
    </w:rPr>
  </w:style>
  <w:style w:type="paragraph" w:styleId="Revision">
    <w:name w:val="Revision"/>
    <w:hidden/>
    <w:uiPriority w:val="99"/>
    <w:semiHidden/>
    <w:rsid w:val="00C66CD9"/>
  </w:style>
  <w:style w:type="character" w:customStyle="1" w:styleId="Heading2Char">
    <w:name w:val="Heading 2 Char"/>
    <w:basedOn w:val="DefaultParagraphFont"/>
    <w:link w:val="Heading2"/>
    <w:uiPriority w:val="9"/>
    <w:semiHidden/>
    <w:rsid w:val="0079327B"/>
    <w:rPr>
      <w:rFonts w:asciiTheme="majorHAnsi" w:eastAsiaTheme="majorEastAsia" w:hAnsiTheme="majorHAnsi" w:cstheme="majorBidi"/>
      <w:b/>
      <w:bCs/>
      <w:color w:val="4F81BD" w:themeColor="accent1"/>
      <w:sz w:val="26"/>
      <w:szCs w:val="26"/>
    </w:rPr>
  </w:style>
  <w:style w:type="character" w:styleId="UnresolvedMention">
    <w:name w:val="Unresolved Mention"/>
    <w:basedOn w:val="DefaultParagraphFont"/>
    <w:uiPriority w:val="99"/>
    <w:semiHidden/>
    <w:unhideWhenUsed/>
    <w:rsid w:val="00BF3EB9"/>
    <w:rPr>
      <w:color w:val="605E5C"/>
      <w:shd w:val="clear" w:color="auto" w:fill="E1DFDD"/>
    </w:rPr>
  </w:style>
  <w:style w:type="character" w:styleId="FollowedHyperlink">
    <w:name w:val="FollowedHyperlink"/>
    <w:basedOn w:val="DefaultParagraphFont"/>
    <w:uiPriority w:val="99"/>
    <w:semiHidden/>
    <w:unhideWhenUsed/>
    <w:rsid w:val="009E1CD1"/>
    <w:rPr>
      <w:color w:val="800080" w:themeColor="followedHyperlink"/>
      <w:u w:val="single"/>
    </w:rPr>
  </w:style>
  <w:style w:type="paragraph" w:styleId="HTMLPreformatted">
    <w:name w:val="HTML Preformatted"/>
    <w:basedOn w:val="Normal"/>
    <w:link w:val="HTMLPreformattedChar"/>
    <w:uiPriority w:val="99"/>
    <w:semiHidden/>
    <w:unhideWhenUsed/>
    <w:rsid w:val="00F57D35"/>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F57D35"/>
    <w:rPr>
      <w:rFonts w:ascii="Consolas" w:eastAsia="Times New Roman" w:hAnsi="Consolas" w:cs="Consolas"/>
      <w:sz w:val="20"/>
      <w:szCs w:val="20"/>
    </w:rPr>
  </w:style>
  <w:style w:type="character" w:customStyle="1" w:styleId="Heading4Char">
    <w:name w:val="Heading 4 Char"/>
    <w:basedOn w:val="DefaultParagraphFont"/>
    <w:link w:val="Heading4"/>
    <w:uiPriority w:val="9"/>
    <w:semiHidden/>
    <w:rsid w:val="00C02D55"/>
    <w:rPr>
      <w:rFonts w:asciiTheme="majorHAnsi" w:eastAsiaTheme="majorEastAsia" w:hAnsiTheme="majorHAnsi" w:cstheme="majorBidi"/>
      <w:i/>
      <w:iCs/>
      <w:color w:val="365F91" w:themeColor="accent1" w:themeShade="BF"/>
    </w:rPr>
  </w:style>
  <w:style w:type="paragraph" w:styleId="Caption">
    <w:name w:val="caption"/>
    <w:basedOn w:val="Normal"/>
    <w:next w:val="Normal"/>
    <w:uiPriority w:val="35"/>
    <w:unhideWhenUsed/>
    <w:qFormat/>
    <w:rsid w:val="00D94F00"/>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19097">
      <w:bodyDiv w:val="1"/>
      <w:marLeft w:val="0"/>
      <w:marRight w:val="0"/>
      <w:marTop w:val="0"/>
      <w:marBottom w:val="0"/>
      <w:divBdr>
        <w:top w:val="none" w:sz="0" w:space="0" w:color="auto"/>
        <w:left w:val="none" w:sz="0" w:space="0" w:color="auto"/>
        <w:bottom w:val="none" w:sz="0" w:space="0" w:color="auto"/>
        <w:right w:val="none" w:sz="0" w:space="0" w:color="auto"/>
      </w:divBdr>
    </w:div>
    <w:div w:id="87116416">
      <w:bodyDiv w:val="1"/>
      <w:marLeft w:val="0"/>
      <w:marRight w:val="0"/>
      <w:marTop w:val="0"/>
      <w:marBottom w:val="0"/>
      <w:divBdr>
        <w:top w:val="none" w:sz="0" w:space="0" w:color="auto"/>
        <w:left w:val="none" w:sz="0" w:space="0" w:color="auto"/>
        <w:bottom w:val="none" w:sz="0" w:space="0" w:color="auto"/>
        <w:right w:val="none" w:sz="0" w:space="0" w:color="auto"/>
      </w:divBdr>
    </w:div>
    <w:div w:id="139733388">
      <w:bodyDiv w:val="1"/>
      <w:marLeft w:val="0"/>
      <w:marRight w:val="0"/>
      <w:marTop w:val="0"/>
      <w:marBottom w:val="0"/>
      <w:divBdr>
        <w:top w:val="none" w:sz="0" w:space="0" w:color="auto"/>
        <w:left w:val="none" w:sz="0" w:space="0" w:color="auto"/>
        <w:bottom w:val="none" w:sz="0" w:space="0" w:color="auto"/>
        <w:right w:val="none" w:sz="0" w:space="0" w:color="auto"/>
      </w:divBdr>
    </w:div>
    <w:div w:id="165631523">
      <w:bodyDiv w:val="1"/>
      <w:marLeft w:val="0"/>
      <w:marRight w:val="0"/>
      <w:marTop w:val="0"/>
      <w:marBottom w:val="0"/>
      <w:divBdr>
        <w:top w:val="none" w:sz="0" w:space="0" w:color="auto"/>
        <w:left w:val="none" w:sz="0" w:space="0" w:color="auto"/>
        <w:bottom w:val="none" w:sz="0" w:space="0" w:color="auto"/>
        <w:right w:val="none" w:sz="0" w:space="0" w:color="auto"/>
      </w:divBdr>
    </w:div>
    <w:div w:id="173422986">
      <w:bodyDiv w:val="1"/>
      <w:marLeft w:val="0"/>
      <w:marRight w:val="0"/>
      <w:marTop w:val="0"/>
      <w:marBottom w:val="0"/>
      <w:divBdr>
        <w:top w:val="none" w:sz="0" w:space="0" w:color="auto"/>
        <w:left w:val="none" w:sz="0" w:space="0" w:color="auto"/>
        <w:bottom w:val="none" w:sz="0" w:space="0" w:color="auto"/>
        <w:right w:val="none" w:sz="0" w:space="0" w:color="auto"/>
      </w:divBdr>
    </w:div>
    <w:div w:id="349376615">
      <w:bodyDiv w:val="1"/>
      <w:marLeft w:val="0"/>
      <w:marRight w:val="0"/>
      <w:marTop w:val="0"/>
      <w:marBottom w:val="0"/>
      <w:divBdr>
        <w:top w:val="none" w:sz="0" w:space="0" w:color="auto"/>
        <w:left w:val="none" w:sz="0" w:space="0" w:color="auto"/>
        <w:bottom w:val="none" w:sz="0" w:space="0" w:color="auto"/>
        <w:right w:val="none" w:sz="0" w:space="0" w:color="auto"/>
      </w:divBdr>
    </w:div>
    <w:div w:id="367951540">
      <w:bodyDiv w:val="1"/>
      <w:marLeft w:val="0"/>
      <w:marRight w:val="0"/>
      <w:marTop w:val="0"/>
      <w:marBottom w:val="0"/>
      <w:divBdr>
        <w:top w:val="none" w:sz="0" w:space="0" w:color="auto"/>
        <w:left w:val="none" w:sz="0" w:space="0" w:color="auto"/>
        <w:bottom w:val="none" w:sz="0" w:space="0" w:color="auto"/>
        <w:right w:val="none" w:sz="0" w:space="0" w:color="auto"/>
      </w:divBdr>
    </w:div>
    <w:div w:id="373579823">
      <w:bodyDiv w:val="1"/>
      <w:marLeft w:val="0"/>
      <w:marRight w:val="0"/>
      <w:marTop w:val="0"/>
      <w:marBottom w:val="0"/>
      <w:divBdr>
        <w:top w:val="none" w:sz="0" w:space="0" w:color="auto"/>
        <w:left w:val="none" w:sz="0" w:space="0" w:color="auto"/>
        <w:bottom w:val="none" w:sz="0" w:space="0" w:color="auto"/>
        <w:right w:val="none" w:sz="0" w:space="0" w:color="auto"/>
      </w:divBdr>
    </w:div>
    <w:div w:id="513610308">
      <w:bodyDiv w:val="1"/>
      <w:marLeft w:val="0"/>
      <w:marRight w:val="0"/>
      <w:marTop w:val="0"/>
      <w:marBottom w:val="0"/>
      <w:divBdr>
        <w:top w:val="none" w:sz="0" w:space="0" w:color="auto"/>
        <w:left w:val="none" w:sz="0" w:space="0" w:color="auto"/>
        <w:bottom w:val="none" w:sz="0" w:space="0" w:color="auto"/>
        <w:right w:val="none" w:sz="0" w:space="0" w:color="auto"/>
      </w:divBdr>
    </w:div>
    <w:div w:id="606813486">
      <w:bodyDiv w:val="1"/>
      <w:marLeft w:val="0"/>
      <w:marRight w:val="0"/>
      <w:marTop w:val="0"/>
      <w:marBottom w:val="0"/>
      <w:divBdr>
        <w:top w:val="none" w:sz="0" w:space="0" w:color="auto"/>
        <w:left w:val="none" w:sz="0" w:space="0" w:color="auto"/>
        <w:bottom w:val="none" w:sz="0" w:space="0" w:color="auto"/>
        <w:right w:val="none" w:sz="0" w:space="0" w:color="auto"/>
      </w:divBdr>
    </w:div>
    <w:div w:id="653070587">
      <w:bodyDiv w:val="1"/>
      <w:marLeft w:val="0"/>
      <w:marRight w:val="0"/>
      <w:marTop w:val="0"/>
      <w:marBottom w:val="0"/>
      <w:divBdr>
        <w:top w:val="none" w:sz="0" w:space="0" w:color="auto"/>
        <w:left w:val="none" w:sz="0" w:space="0" w:color="auto"/>
        <w:bottom w:val="none" w:sz="0" w:space="0" w:color="auto"/>
        <w:right w:val="none" w:sz="0" w:space="0" w:color="auto"/>
      </w:divBdr>
    </w:div>
    <w:div w:id="759644622">
      <w:bodyDiv w:val="1"/>
      <w:marLeft w:val="0"/>
      <w:marRight w:val="0"/>
      <w:marTop w:val="0"/>
      <w:marBottom w:val="0"/>
      <w:divBdr>
        <w:top w:val="none" w:sz="0" w:space="0" w:color="auto"/>
        <w:left w:val="none" w:sz="0" w:space="0" w:color="auto"/>
        <w:bottom w:val="none" w:sz="0" w:space="0" w:color="auto"/>
        <w:right w:val="none" w:sz="0" w:space="0" w:color="auto"/>
      </w:divBdr>
    </w:div>
    <w:div w:id="914360784">
      <w:bodyDiv w:val="1"/>
      <w:marLeft w:val="0"/>
      <w:marRight w:val="0"/>
      <w:marTop w:val="0"/>
      <w:marBottom w:val="0"/>
      <w:divBdr>
        <w:top w:val="none" w:sz="0" w:space="0" w:color="auto"/>
        <w:left w:val="none" w:sz="0" w:space="0" w:color="auto"/>
        <w:bottom w:val="none" w:sz="0" w:space="0" w:color="auto"/>
        <w:right w:val="none" w:sz="0" w:space="0" w:color="auto"/>
      </w:divBdr>
    </w:div>
    <w:div w:id="918365405">
      <w:bodyDiv w:val="1"/>
      <w:marLeft w:val="0"/>
      <w:marRight w:val="0"/>
      <w:marTop w:val="0"/>
      <w:marBottom w:val="0"/>
      <w:divBdr>
        <w:top w:val="none" w:sz="0" w:space="0" w:color="auto"/>
        <w:left w:val="none" w:sz="0" w:space="0" w:color="auto"/>
        <w:bottom w:val="none" w:sz="0" w:space="0" w:color="auto"/>
        <w:right w:val="none" w:sz="0" w:space="0" w:color="auto"/>
      </w:divBdr>
    </w:div>
    <w:div w:id="948317881">
      <w:bodyDiv w:val="1"/>
      <w:marLeft w:val="0"/>
      <w:marRight w:val="0"/>
      <w:marTop w:val="0"/>
      <w:marBottom w:val="0"/>
      <w:divBdr>
        <w:top w:val="none" w:sz="0" w:space="0" w:color="auto"/>
        <w:left w:val="none" w:sz="0" w:space="0" w:color="auto"/>
        <w:bottom w:val="none" w:sz="0" w:space="0" w:color="auto"/>
        <w:right w:val="none" w:sz="0" w:space="0" w:color="auto"/>
      </w:divBdr>
    </w:div>
    <w:div w:id="950284145">
      <w:bodyDiv w:val="1"/>
      <w:marLeft w:val="0"/>
      <w:marRight w:val="0"/>
      <w:marTop w:val="0"/>
      <w:marBottom w:val="0"/>
      <w:divBdr>
        <w:top w:val="none" w:sz="0" w:space="0" w:color="auto"/>
        <w:left w:val="none" w:sz="0" w:space="0" w:color="auto"/>
        <w:bottom w:val="none" w:sz="0" w:space="0" w:color="auto"/>
        <w:right w:val="none" w:sz="0" w:space="0" w:color="auto"/>
      </w:divBdr>
    </w:div>
    <w:div w:id="1036583275">
      <w:bodyDiv w:val="1"/>
      <w:marLeft w:val="0"/>
      <w:marRight w:val="0"/>
      <w:marTop w:val="0"/>
      <w:marBottom w:val="0"/>
      <w:divBdr>
        <w:top w:val="none" w:sz="0" w:space="0" w:color="auto"/>
        <w:left w:val="none" w:sz="0" w:space="0" w:color="auto"/>
        <w:bottom w:val="none" w:sz="0" w:space="0" w:color="auto"/>
        <w:right w:val="none" w:sz="0" w:space="0" w:color="auto"/>
      </w:divBdr>
    </w:div>
    <w:div w:id="1072780128">
      <w:bodyDiv w:val="1"/>
      <w:marLeft w:val="0"/>
      <w:marRight w:val="0"/>
      <w:marTop w:val="0"/>
      <w:marBottom w:val="0"/>
      <w:divBdr>
        <w:top w:val="none" w:sz="0" w:space="0" w:color="auto"/>
        <w:left w:val="none" w:sz="0" w:space="0" w:color="auto"/>
        <w:bottom w:val="none" w:sz="0" w:space="0" w:color="auto"/>
        <w:right w:val="none" w:sz="0" w:space="0" w:color="auto"/>
      </w:divBdr>
    </w:div>
    <w:div w:id="1073699326">
      <w:bodyDiv w:val="1"/>
      <w:marLeft w:val="0"/>
      <w:marRight w:val="0"/>
      <w:marTop w:val="0"/>
      <w:marBottom w:val="0"/>
      <w:divBdr>
        <w:top w:val="none" w:sz="0" w:space="0" w:color="auto"/>
        <w:left w:val="none" w:sz="0" w:space="0" w:color="auto"/>
        <w:bottom w:val="none" w:sz="0" w:space="0" w:color="auto"/>
        <w:right w:val="none" w:sz="0" w:space="0" w:color="auto"/>
      </w:divBdr>
    </w:div>
    <w:div w:id="1098404395">
      <w:bodyDiv w:val="1"/>
      <w:marLeft w:val="0"/>
      <w:marRight w:val="0"/>
      <w:marTop w:val="0"/>
      <w:marBottom w:val="0"/>
      <w:divBdr>
        <w:top w:val="none" w:sz="0" w:space="0" w:color="auto"/>
        <w:left w:val="none" w:sz="0" w:space="0" w:color="auto"/>
        <w:bottom w:val="none" w:sz="0" w:space="0" w:color="auto"/>
        <w:right w:val="none" w:sz="0" w:space="0" w:color="auto"/>
      </w:divBdr>
    </w:div>
    <w:div w:id="1481311345">
      <w:bodyDiv w:val="1"/>
      <w:marLeft w:val="0"/>
      <w:marRight w:val="0"/>
      <w:marTop w:val="0"/>
      <w:marBottom w:val="0"/>
      <w:divBdr>
        <w:top w:val="none" w:sz="0" w:space="0" w:color="auto"/>
        <w:left w:val="none" w:sz="0" w:space="0" w:color="auto"/>
        <w:bottom w:val="none" w:sz="0" w:space="0" w:color="auto"/>
        <w:right w:val="none" w:sz="0" w:space="0" w:color="auto"/>
      </w:divBdr>
    </w:div>
    <w:div w:id="1489899314">
      <w:bodyDiv w:val="1"/>
      <w:marLeft w:val="0"/>
      <w:marRight w:val="0"/>
      <w:marTop w:val="0"/>
      <w:marBottom w:val="0"/>
      <w:divBdr>
        <w:top w:val="none" w:sz="0" w:space="0" w:color="auto"/>
        <w:left w:val="none" w:sz="0" w:space="0" w:color="auto"/>
        <w:bottom w:val="none" w:sz="0" w:space="0" w:color="auto"/>
        <w:right w:val="none" w:sz="0" w:space="0" w:color="auto"/>
      </w:divBdr>
    </w:div>
    <w:div w:id="1699231294">
      <w:bodyDiv w:val="1"/>
      <w:marLeft w:val="0"/>
      <w:marRight w:val="0"/>
      <w:marTop w:val="0"/>
      <w:marBottom w:val="0"/>
      <w:divBdr>
        <w:top w:val="none" w:sz="0" w:space="0" w:color="auto"/>
        <w:left w:val="none" w:sz="0" w:space="0" w:color="auto"/>
        <w:bottom w:val="none" w:sz="0" w:space="0" w:color="auto"/>
        <w:right w:val="none" w:sz="0" w:space="0" w:color="auto"/>
      </w:divBdr>
    </w:div>
    <w:div w:id="1708679521">
      <w:bodyDiv w:val="1"/>
      <w:marLeft w:val="0"/>
      <w:marRight w:val="0"/>
      <w:marTop w:val="0"/>
      <w:marBottom w:val="0"/>
      <w:divBdr>
        <w:top w:val="none" w:sz="0" w:space="0" w:color="auto"/>
        <w:left w:val="none" w:sz="0" w:space="0" w:color="auto"/>
        <w:bottom w:val="none" w:sz="0" w:space="0" w:color="auto"/>
        <w:right w:val="none" w:sz="0" w:space="0" w:color="auto"/>
      </w:divBdr>
    </w:div>
    <w:div w:id="1735659089">
      <w:bodyDiv w:val="1"/>
      <w:marLeft w:val="0"/>
      <w:marRight w:val="0"/>
      <w:marTop w:val="0"/>
      <w:marBottom w:val="0"/>
      <w:divBdr>
        <w:top w:val="none" w:sz="0" w:space="0" w:color="auto"/>
        <w:left w:val="none" w:sz="0" w:space="0" w:color="auto"/>
        <w:bottom w:val="none" w:sz="0" w:space="0" w:color="auto"/>
        <w:right w:val="none" w:sz="0" w:space="0" w:color="auto"/>
      </w:divBdr>
    </w:div>
    <w:div w:id="1837070584">
      <w:bodyDiv w:val="1"/>
      <w:marLeft w:val="0"/>
      <w:marRight w:val="0"/>
      <w:marTop w:val="0"/>
      <w:marBottom w:val="0"/>
      <w:divBdr>
        <w:top w:val="none" w:sz="0" w:space="0" w:color="auto"/>
        <w:left w:val="none" w:sz="0" w:space="0" w:color="auto"/>
        <w:bottom w:val="none" w:sz="0" w:space="0" w:color="auto"/>
        <w:right w:val="none" w:sz="0" w:space="0" w:color="auto"/>
      </w:divBdr>
    </w:div>
    <w:div w:id="1962759178">
      <w:bodyDiv w:val="1"/>
      <w:marLeft w:val="0"/>
      <w:marRight w:val="0"/>
      <w:marTop w:val="0"/>
      <w:marBottom w:val="0"/>
      <w:divBdr>
        <w:top w:val="none" w:sz="0" w:space="0" w:color="auto"/>
        <w:left w:val="none" w:sz="0" w:space="0" w:color="auto"/>
        <w:bottom w:val="none" w:sz="0" w:space="0" w:color="auto"/>
        <w:right w:val="none" w:sz="0" w:space="0" w:color="auto"/>
      </w:divBdr>
    </w:div>
    <w:div w:id="1987540708">
      <w:bodyDiv w:val="1"/>
      <w:marLeft w:val="0"/>
      <w:marRight w:val="0"/>
      <w:marTop w:val="0"/>
      <w:marBottom w:val="0"/>
      <w:divBdr>
        <w:top w:val="none" w:sz="0" w:space="0" w:color="auto"/>
        <w:left w:val="none" w:sz="0" w:space="0" w:color="auto"/>
        <w:bottom w:val="none" w:sz="0" w:space="0" w:color="auto"/>
        <w:right w:val="none" w:sz="0" w:space="0" w:color="auto"/>
      </w:divBdr>
      <w:divsChild>
        <w:div w:id="1192568394">
          <w:marLeft w:val="0"/>
          <w:marRight w:val="0"/>
          <w:marTop w:val="0"/>
          <w:marBottom w:val="0"/>
          <w:divBdr>
            <w:top w:val="none" w:sz="0" w:space="0" w:color="auto"/>
            <w:left w:val="none" w:sz="0" w:space="0" w:color="auto"/>
            <w:bottom w:val="none" w:sz="0" w:space="0" w:color="auto"/>
            <w:right w:val="none" w:sz="0" w:space="0" w:color="auto"/>
          </w:divBdr>
          <w:divsChild>
            <w:div w:id="558908569">
              <w:marLeft w:val="0"/>
              <w:marRight w:val="0"/>
              <w:marTop w:val="0"/>
              <w:marBottom w:val="0"/>
              <w:divBdr>
                <w:top w:val="none" w:sz="0" w:space="0" w:color="auto"/>
                <w:left w:val="none" w:sz="0" w:space="0" w:color="auto"/>
                <w:bottom w:val="none" w:sz="0" w:space="0" w:color="auto"/>
                <w:right w:val="none" w:sz="0" w:space="0" w:color="auto"/>
              </w:divBdr>
              <w:divsChild>
                <w:div w:id="1072045439">
                  <w:marLeft w:val="0"/>
                  <w:marRight w:val="0"/>
                  <w:marTop w:val="0"/>
                  <w:marBottom w:val="0"/>
                  <w:divBdr>
                    <w:top w:val="none" w:sz="0" w:space="0" w:color="auto"/>
                    <w:left w:val="none" w:sz="0" w:space="0" w:color="auto"/>
                    <w:bottom w:val="none" w:sz="0" w:space="0" w:color="auto"/>
                    <w:right w:val="none" w:sz="0" w:space="0" w:color="auto"/>
                  </w:divBdr>
                  <w:divsChild>
                    <w:div w:id="136813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861624">
      <w:bodyDiv w:val="1"/>
      <w:marLeft w:val="0"/>
      <w:marRight w:val="0"/>
      <w:marTop w:val="0"/>
      <w:marBottom w:val="0"/>
      <w:divBdr>
        <w:top w:val="none" w:sz="0" w:space="0" w:color="auto"/>
        <w:left w:val="none" w:sz="0" w:space="0" w:color="auto"/>
        <w:bottom w:val="none" w:sz="0" w:space="0" w:color="auto"/>
        <w:right w:val="none" w:sz="0" w:space="0" w:color="auto"/>
      </w:divBdr>
    </w:div>
    <w:div w:id="21459968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yperlink" Target="https://www.cnv.fr/sites/cnv.fr/files/documents/PDF/Ressource/lettres_info/dossiers/20170418_IndicsFestivals_2016_BAT.pdf" TargetMode="External"/><Relationship Id="rId18" Type="http://schemas.microsoft.com/office/2007/relationships/hdphoto" Target="media/hdphoto1.wdp"/><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tiff"/><Relationship Id="rId17" Type="http://schemas.openxmlformats.org/officeDocument/2006/relationships/image" Target="media/image5.jpeg"/><Relationship Id="rId2" Type="http://schemas.openxmlformats.org/officeDocument/2006/relationships/numbering" Target="numbering.xml"/><Relationship Id="rId16" Type="http://schemas.openxmlformats.org/officeDocument/2006/relationships/image" Target="media/image4.tiff"/><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3.tiff"/><Relationship Id="rId23"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www.theguardian.com/music/isle-of-wight-festival" TargetMode="External"/><Relationship Id="rId22" Type="http://schemas.microsoft.com/office/2011/relationships/people" Target="people.xml"/></Relationships>
</file>

<file path=word/_rels/footnotes.xml.rels><?xml version="1.0" encoding="UTF-8" standalone="yes"?>
<Relationships xmlns="http://schemas.openxmlformats.org/package/2006/relationships"><Relationship Id="rId8" Type="http://schemas.openxmlformats.org/officeDocument/2006/relationships/hyperlink" Target="https://dl.acm.org/citation.cfm?id=3081345" TargetMode="External"/><Relationship Id="rId13" Type="http://schemas.openxmlformats.org/officeDocument/2006/relationships/hyperlink" Target="https://ec.europa.eu/digital-single-market/en/news/time-machine-and-humane-ai-building-eu-priorities-digital-day" TargetMode="External"/><Relationship Id="rId18" Type="http://schemas.openxmlformats.org/officeDocument/2006/relationships/hyperlink" Target="https://www.parcelhero.com/content/downloads/pdfs/festivals/festivalreport.pdf" TargetMode="External"/><Relationship Id="rId26" Type="http://schemas.openxmlformats.org/officeDocument/2006/relationships/hyperlink" Target="https://eventwarehouse.nl/" TargetMode="External"/><Relationship Id="rId3" Type="http://schemas.openxmlformats.org/officeDocument/2006/relationships/hyperlink" Target="http://www.eventsafetyinstitute.nl/wp-content/uploads/2014/12/politie_en_%20evenementen_definitief_%20schoon_%20blu-2.pdf" TargetMode="External"/><Relationship Id="rId21" Type="http://schemas.openxmlformats.org/officeDocument/2006/relationships/hyperlink" Target="https://www.jads.nl/rockstart.html" TargetMode="External"/><Relationship Id="rId7" Type="http://schemas.openxmlformats.org/officeDocument/2006/relationships/hyperlink" Target="https://www.portokalidis.net/files/techu_mobisys17.pdf" TargetMode="External"/><Relationship Id="rId12" Type="http://schemas.openxmlformats.org/officeDocument/2006/relationships/hyperlink" Target="https://www.geonovum.nl/uploads/documents/6-Werken%20met%20Sensoren,%20gewoon%20doen.pdf" TargetMode="External"/><Relationship Id="rId17" Type="http://schemas.openxmlformats.org/officeDocument/2006/relationships/hyperlink" Target="https://www.theguardian.com/music/2015/jul/09/cost-of-staging-music-festival" TargetMode="External"/><Relationship Id="rId25" Type="http://schemas.openxmlformats.org/officeDocument/2006/relationships/hyperlink" Target="https://protect-cities.eu/" TargetMode="External"/><Relationship Id="rId2" Type="http://schemas.openxmlformats.org/officeDocument/2006/relationships/hyperlink" Target="http://turfschipper.nl/onzichtbareor.pdf" TargetMode="External"/><Relationship Id="rId16" Type="http://schemas.openxmlformats.org/officeDocument/2006/relationships/hyperlink" Target="https://www.iq-mag.net/2017/04/3-75m-euro-security-bill-french-festivals/" TargetMode="External"/><Relationship Id="rId20" Type="http://schemas.openxmlformats.org/officeDocument/2006/relationships/hyperlink" Target="http://www.enlets.eu/" TargetMode="External"/><Relationship Id="rId1" Type="http://schemas.openxmlformats.org/officeDocument/2006/relationships/hyperlink" Target="http://www.smartbiz.nl/article/150586/big-data-en-het-festivalseizoen-hoe-meer-data-hoe-beter-het-festival/" TargetMode="External"/><Relationship Id="rId6" Type="http://schemas.openxmlformats.org/officeDocument/2006/relationships/hyperlink" Target="https://jisajournal.springeropen.com/articles/10.1186/s13174-015-0040-6" TargetMode="External"/><Relationship Id="rId11" Type="http://schemas.openxmlformats.org/officeDocument/2006/relationships/hyperlink" Target="https://cacm.acm.org/magazines/2014/4/173222-security-and-privacy-for-augmented-reality-systems/abstract" TargetMode="External"/><Relationship Id="rId24" Type="http://schemas.openxmlformats.org/officeDocument/2006/relationships/hyperlink" Target="http://paaspopacademy.nl/" TargetMode="External"/><Relationship Id="rId5" Type="http://schemas.openxmlformats.org/officeDocument/2006/relationships/hyperlink" Target="https://www.researchgate.net/publication/287206488_A_Crowd_Monitoring_Framework_using_Emotion_Analysis_of_Social%20_Media_%20for_Emergency_" TargetMode="External"/><Relationship Id="rId15" Type="http://schemas.openxmlformats.org/officeDocument/2006/relationships/hyperlink" Target="https://www.festicket.com/nl/magazine/news/festival-insights-2018/" TargetMode="External"/><Relationship Id="rId23" Type="http://schemas.openxmlformats.org/officeDocument/2006/relationships/hyperlink" Target="https://globalinitiative.net/ai-cybercrime-and-the-un/" TargetMode="External"/><Relationship Id="rId28" Type="http://schemas.openxmlformats.org/officeDocument/2006/relationships/hyperlink" Target="https://www.hollandsecuritygroup.com/partner-in-eventmanagement/" TargetMode="External"/><Relationship Id="rId10" Type="http://schemas.openxmlformats.org/officeDocument/2006/relationships/hyperlink" Target="http://delivery.acm.org/10.1145/2960000/2957302/p267-datcu.pdf?ip=131.155.239.210&amp;id=2957302&amp;acc=ACTIVE%20SERVICE&amp;key=0C390721DC3021FF%2EECCBF8AC29DF345E%2E4D4702B0C3E38B35%2E4D4702B0C3E38B35&amp;__acm__=1543921964_bb23871df4c780802595187b3e3efaf8" TargetMode="External"/><Relationship Id="rId19" Type="http://schemas.openxmlformats.org/officeDocument/2006/relationships/hyperlink" Target="https://www.idc.com/getdoc.jsp?containerId=prEMEA44978719" TargetMode="External"/><Relationship Id="rId4" Type="http://schemas.openxmlformats.org/officeDocument/2006/relationships/hyperlink" Target="https://dspace.lboro.ac.uk/dspace-jspui/bitstream/2134/13896/3/Understanding%20%20Generation%20Y%20%20and%20%20Their%20Use%20of%20Social%20Media_A%20Review%20and%20Research%20Agenda.pdf" TargetMode="External"/><Relationship Id="rId9" Type="http://schemas.openxmlformats.org/officeDocument/2006/relationships/hyperlink" Target="https://www.fbi.gov/file-repository/stats-services-publications-police-augmented-reality-technology-pdf/view" TargetMode="External"/><Relationship Id="rId14" Type="http://schemas.openxmlformats.org/officeDocument/2006/relationships/hyperlink" Target="https://www.statista.com/statistics/752101/festivals-market-size-in-europe/" TargetMode="External"/><Relationship Id="rId22" Type="http://schemas.openxmlformats.org/officeDocument/2006/relationships/hyperlink" Target="https://www.rockstart.com/" TargetMode="External"/><Relationship Id="rId27" Type="http://schemas.openxmlformats.org/officeDocument/2006/relationships/hyperlink" Target="https://www.hollandsecuritygroup.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9B2EBD-A3EC-0D45-AC64-9E5C2F1FEC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13</Pages>
  <Words>7016</Words>
  <Characters>39996</Characters>
  <Application>Microsoft Office Word</Application>
  <DocSecurity>0</DocSecurity>
  <Lines>333</Lines>
  <Paragraphs>93</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VU University Amsterdam</Company>
  <LinksUpToDate>false</LinksUpToDate>
  <CharactersWithSpaces>46919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Andrew Tamburri</dc:creator>
  <cp:keywords/>
  <dc:description/>
  <cp:lastModifiedBy>Microsoft Office User</cp:lastModifiedBy>
  <cp:revision>3</cp:revision>
  <cp:lastPrinted>2019-08-13T09:57:00Z</cp:lastPrinted>
  <dcterms:created xsi:type="dcterms:W3CDTF">2019-08-20T09:03:00Z</dcterms:created>
  <dcterms:modified xsi:type="dcterms:W3CDTF">2019-08-20T09:10:00Z</dcterms:modified>
</cp:coreProperties>
</file>