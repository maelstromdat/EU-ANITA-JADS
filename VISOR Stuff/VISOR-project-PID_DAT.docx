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DBAFF3" w14:textId="77777777" w:rsidR="00ED4A75" w:rsidRPr="00C04E1D" w:rsidRDefault="00ED4A75" w:rsidP="00ED4A75">
      <w:pPr>
        <w:rPr>
          <w:rFonts w:asciiTheme="majorHAnsi" w:hAnsiTheme="majorHAnsi"/>
          <w:lang w:val="nl-NL"/>
        </w:rPr>
      </w:pPr>
    </w:p>
    <w:p w14:paraId="7AF9A330" w14:textId="77777777" w:rsidR="00ED4A75" w:rsidRPr="00C04E1D" w:rsidRDefault="00ED4A75" w:rsidP="00ED4A75">
      <w:pPr>
        <w:rPr>
          <w:rFonts w:asciiTheme="majorHAnsi" w:hAnsiTheme="majorHAnsi"/>
          <w:lang w:val="nl-NL"/>
        </w:rPr>
      </w:pPr>
    </w:p>
    <w:p w14:paraId="55F66531" w14:textId="77777777" w:rsidR="00ED4A75" w:rsidRPr="00C04E1D" w:rsidRDefault="00ED4A75" w:rsidP="00ED4A75">
      <w:pPr>
        <w:rPr>
          <w:rFonts w:asciiTheme="majorHAnsi" w:hAnsiTheme="majorHAnsi"/>
          <w:lang w:val="nl-NL"/>
        </w:rPr>
      </w:pPr>
      <w:r w:rsidRPr="00C04E1D">
        <w:rPr>
          <w:rFonts w:asciiTheme="majorHAnsi" w:hAnsiTheme="majorHAnsi"/>
          <w:noProof/>
          <w:lang w:val="nl-NL" w:eastAsia="nl-NL"/>
        </w:rPr>
        <mc:AlternateContent>
          <mc:Choice Requires="wps">
            <w:drawing>
              <wp:anchor distT="0" distB="0" distL="114300" distR="114300" simplePos="0" relativeHeight="251660288" behindDoc="0" locked="0" layoutInCell="1" allowOverlap="1" wp14:anchorId="12E28369" wp14:editId="16D811DD">
                <wp:simplePos x="0" y="0"/>
                <wp:positionH relativeFrom="page">
                  <wp:posOffset>-23256</wp:posOffset>
                </wp:positionH>
                <wp:positionV relativeFrom="paragraph">
                  <wp:posOffset>1953646</wp:posOffset>
                </wp:positionV>
                <wp:extent cx="7560000" cy="1216800"/>
                <wp:effectExtent l="0" t="0" r="3175" b="2540"/>
                <wp:wrapNone/>
                <wp:docPr id="5" name="Rectangle 5"/>
                <wp:cNvGraphicFramePr/>
                <a:graphic xmlns:a="http://schemas.openxmlformats.org/drawingml/2006/main">
                  <a:graphicData uri="http://schemas.microsoft.com/office/word/2010/wordprocessingShape">
                    <wps:wsp>
                      <wps:cNvSpPr/>
                      <wps:spPr>
                        <a:xfrm>
                          <a:off x="0" y="0"/>
                          <a:ext cx="7560000" cy="1216800"/>
                        </a:xfrm>
                        <a:prstGeom prst="rect">
                          <a:avLst/>
                        </a:prstGeom>
                        <a:solidFill>
                          <a:srgbClr val="F6A800">
                            <a:alpha val="8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80D34" id="Rectangle 5" o:spid="_x0000_s1026" style="position:absolute;margin-left:-1.85pt;margin-top:153.85pt;width:595.3pt;height:95.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" fillcolor="#f6a800" stroked="f" strokeweight="1pt">
                <v:fill opacity="52428f"/>
                <w10:wrap anchorx="page"/>
              </v:rect>
            </w:pict>
          </mc:Fallback>
        </mc:AlternateContent>
      </w:r>
      <w:r w:rsidRPr="00C04E1D">
        <w:rPr>
          <w:rFonts w:asciiTheme="majorHAnsi" w:hAnsiTheme="majorHAnsi"/>
          <w:noProof/>
          <w:lang w:val="nl-NL" w:eastAsia="nl-NL"/>
        </w:rPr>
        <mc:AlternateContent>
          <mc:Choice Requires="wps">
            <w:drawing>
              <wp:anchor distT="0" distB="0" distL="114300" distR="114300" simplePos="0" relativeHeight="251661312" behindDoc="0" locked="0" layoutInCell="1" allowOverlap="1" wp14:anchorId="7A320008" wp14:editId="6B382E50">
                <wp:simplePos x="0" y="0"/>
                <wp:positionH relativeFrom="margin">
                  <wp:posOffset>-929015</wp:posOffset>
                </wp:positionH>
                <wp:positionV relativeFrom="paragraph">
                  <wp:posOffset>1878841</wp:posOffset>
                </wp:positionV>
                <wp:extent cx="8235950" cy="1216660"/>
                <wp:effectExtent l="0" t="0" r="12700" b="2540"/>
                <wp:wrapNone/>
                <wp:docPr id="6" name="Text Box 6"/>
                <wp:cNvGraphicFramePr/>
                <a:graphic xmlns:a="http://schemas.openxmlformats.org/drawingml/2006/main">
                  <a:graphicData uri="http://schemas.microsoft.com/office/word/2010/wordprocessingShape">
                    <wps:wsp>
                      <wps:cNvSpPr txBox="1"/>
                      <wps:spPr>
                        <a:xfrm>
                          <a:off x="0" y="0"/>
                          <a:ext cx="8235950" cy="1216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EAA058" w14:textId="77777777" w:rsidR="00ED4A75" w:rsidRPr="000410A5" w:rsidRDefault="00ED4A75" w:rsidP="00ED4A75">
                            <w:pPr>
                              <w:pStyle w:val="RIECOnderschrift"/>
                              <w:jc w:val="center"/>
                              <w:rPr>
                                <w:b/>
                                <w:color w:val="7F8FA9" w:themeColor="accent4"/>
                                <w:sz w:val="72"/>
                                <w:szCs w:val="72"/>
                              </w:rPr>
                            </w:pPr>
                            <w:r w:rsidRPr="000410A5">
                              <w:rPr>
                                <w:b/>
                                <w:color w:val="7F8FA9" w:themeColor="accent4"/>
                                <w:sz w:val="72"/>
                                <w:szCs w:val="72"/>
                              </w:rPr>
                              <w:t xml:space="preserve">: Project </w:t>
                            </w:r>
                            <w:proofErr w:type="gramStart"/>
                            <w:r w:rsidRPr="000410A5">
                              <w:rPr>
                                <w:b/>
                                <w:color w:val="7F8FA9" w:themeColor="accent4"/>
                                <w:sz w:val="72"/>
                                <w:szCs w:val="72"/>
                              </w:rPr>
                              <w:t>VISOR :</w:t>
                            </w:r>
                            <w:proofErr w:type="gramEnd"/>
                          </w:p>
                          <w:p w14:paraId="4F15FA01" w14:textId="77777777" w:rsidR="00ED4A75" w:rsidRDefault="00ED4A75" w:rsidP="00ED4A75">
                            <w:pPr>
                              <w:pStyle w:val="RIECOnderschrift"/>
                              <w:jc w:val="center"/>
                              <w:rPr>
                                <w:b/>
                              </w:rPr>
                            </w:pPr>
                            <w:r>
                              <w:rPr>
                                <w:b/>
                              </w:rPr>
                              <w:t xml:space="preserve">Life View </w:t>
                            </w:r>
                            <w:proofErr w:type="spellStart"/>
                            <w:r>
                              <w:rPr>
                                <w:b/>
                              </w:rPr>
                              <w:t>and</w:t>
                            </w:r>
                            <w:proofErr w:type="spellEnd"/>
                            <w:r>
                              <w:rPr>
                                <w:b/>
                              </w:rPr>
                              <w:t xml:space="preserve"> </w:t>
                            </w:r>
                            <w:proofErr w:type="spellStart"/>
                            <w:r>
                              <w:rPr>
                                <w:b/>
                              </w:rPr>
                              <w:t>actionable</w:t>
                            </w:r>
                            <w:proofErr w:type="spellEnd"/>
                            <w:r>
                              <w:rPr>
                                <w:b/>
                              </w:rPr>
                              <w:t xml:space="preserve"> Intelligence On </w:t>
                            </w:r>
                            <w:proofErr w:type="spellStart"/>
                            <w:r>
                              <w:rPr>
                                <w:b/>
                              </w:rPr>
                              <w:t>safety</w:t>
                            </w:r>
                            <w:proofErr w:type="spellEnd"/>
                            <w:r>
                              <w:rPr>
                                <w:b/>
                              </w:rPr>
                              <w:t xml:space="preserve"> </w:t>
                            </w:r>
                            <w:proofErr w:type="spellStart"/>
                            <w:r>
                              <w:rPr>
                                <w:b/>
                              </w:rPr>
                              <w:t>and</w:t>
                            </w:r>
                            <w:proofErr w:type="spellEnd"/>
                            <w:r>
                              <w:rPr>
                                <w:b/>
                              </w:rPr>
                              <w:t xml:space="preserve"> </w:t>
                            </w:r>
                            <w:proofErr w:type="spellStart"/>
                            <w:r>
                              <w:rPr>
                                <w:b/>
                              </w:rPr>
                              <w:t>secuRity</w:t>
                            </w:r>
                            <w:proofErr w:type="spellEnd"/>
                            <w:r>
                              <w:rPr>
                                <w:b/>
                              </w:rPr>
                              <w:t xml:space="preserve"> </w:t>
                            </w:r>
                          </w:p>
                          <w:p w14:paraId="1924CE62" w14:textId="77777777" w:rsidR="00ED4A75" w:rsidRPr="00886117" w:rsidRDefault="00ED4A75" w:rsidP="00ED4A75">
                            <w:pPr>
                              <w:pStyle w:val="RIECOnderschrift"/>
                              <w:jc w:val="center"/>
                              <w:rPr>
                                <w:b/>
                              </w:rPr>
                            </w:pPr>
                            <w:proofErr w:type="spellStart"/>
                            <w:r>
                              <w:rPr>
                                <w:b/>
                              </w:rPr>
                              <w:t>during</w:t>
                            </w:r>
                            <w:proofErr w:type="spellEnd"/>
                            <w:r>
                              <w:rPr>
                                <w:b/>
                              </w:rPr>
                              <w:t xml:space="preserve"> Smart Events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320008" id="_x0000_t202" coordsize="21600,21600" o:spt="202" path="m,l,21600r21600,l21600,xe">
                <v:stroke joinstyle="miter"/>
                <v:path gradientshapeok="t" o:connecttype="rect"/>
              </v:shapetype>
              <v:shape id="Text Box 6" o:spid="_x0000_s1026" type="#_x0000_t202" style="position:absolute;left:0;text-align:left;margin-left:-73.15pt;margin-top:147.95pt;width:648.5pt;height:95.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" filled="f" stroked="f" strokeweight=".5pt">
                <v:textbox inset="0,0,0,0">
                  <w:txbxContent>
                    <w:p w14:paraId="07EAA058" w14:textId="77777777" w:rsidR="00ED4A75" w:rsidRPr="000410A5" w:rsidRDefault="00ED4A75" w:rsidP="00ED4A75">
                      <w:pPr>
                        <w:pStyle w:val="RIECOnderschrift"/>
                        <w:jc w:val="center"/>
                        <w:rPr>
                          <w:b/>
                          <w:color w:val="7F8FA9" w:themeColor="accent4"/>
                          <w:sz w:val="72"/>
                          <w:szCs w:val="72"/>
                        </w:rPr>
                      </w:pPr>
                      <w:r w:rsidRPr="000410A5">
                        <w:rPr>
                          <w:b/>
                          <w:color w:val="7F8FA9" w:themeColor="accent4"/>
                          <w:sz w:val="72"/>
                          <w:szCs w:val="72"/>
                        </w:rPr>
                        <w:t xml:space="preserve">: Project </w:t>
                      </w:r>
                      <w:proofErr w:type="gramStart"/>
                      <w:r w:rsidRPr="000410A5">
                        <w:rPr>
                          <w:b/>
                          <w:color w:val="7F8FA9" w:themeColor="accent4"/>
                          <w:sz w:val="72"/>
                          <w:szCs w:val="72"/>
                        </w:rPr>
                        <w:t>VISOR :</w:t>
                      </w:r>
                      <w:proofErr w:type="gramEnd"/>
                    </w:p>
                    <w:p w14:paraId="4F15FA01" w14:textId="77777777" w:rsidR="00ED4A75" w:rsidRDefault="00ED4A75" w:rsidP="00ED4A75">
                      <w:pPr>
                        <w:pStyle w:val="RIECOnderschrift"/>
                        <w:jc w:val="center"/>
                        <w:rPr>
                          <w:b/>
                        </w:rPr>
                      </w:pPr>
                      <w:r>
                        <w:rPr>
                          <w:b/>
                        </w:rPr>
                        <w:t xml:space="preserve">Life View </w:t>
                      </w:r>
                      <w:proofErr w:type="spellStart"/>
                      <w:r>
                        <w:rPr>
                          <w:b/>
                        </w:rPr>
                        <w:t>and</w:t>
                      </w:r>
                      <w:proofErr w:type="spellEnd"/>
                      <w:r>
                        <w:rPr>
                          <w:b/>
                        </w:rPr>
                        <w:t xml:space="preserve"> </w:t>
                      </w:r>
                      <w:proofErr w:type="spellStart"/>
                      <w:r>
                        <w:rPr>
                          <w:b/>
                        </w:rPr>
                        <w:t>actionable</w:t>
                      </w:r>
                      <w:proofErr w:type="spellEnd"/>
                      <w:r>
                        <w:rPr>
                          <w:b/>
                        </w:rPr>
                        <w:t xml:space="preserve"> Intelligence On </w:t>
                      </w:r>
                      <w:proofErr w:type="spellStart"/>
                      <w:r>
                        <w:rPr>
                          <w:b/>
                        </w:rPr>
                        <w:t>safety</w:t>
                      </w:r>
                      <w:proofErr w:type="spellEnd"/>
                      <w:r>
                        <w:rPr>
                          <w:b/>
                        </w:rPr>
                        <w:t xml:space="preserve"> </w:t>
                      </w:r>
                      <w:proofErr w:type="spellStart"/>
                      <w:r>
                        <w:rPr>
                          <w:b/>
                        </w:rPr>
                        <w:t>and</w:t>
                      </w:r>
                      <w:proofErr w:type="spellEnd"/>
                      <w:r>
                        <w:rPr>
                          <w:b/>
                        </w:rPr>
                        <w:t xml:space="preserve"> </w:t>
                      </w:r>
                      <w:proofErr w:type="spellStart"/>
                      <w:r>
                        <w:rPr>
                          <w:b/>
                        </w:rPr>
                        <w:t>secuRity</w:t>
                      </w:r>
                      <w:proofErr w:type="spellEnd"/>
                      <w:r>
                        <w:rPr>
                          <w:b/>
                        </w:rPr>
                        <w:t xml:space="preserve"> </w:t>
                      </w:r>
                    </w:p>
                    <w:p w14:paraId="1924CE62" w14:textId="77777777" w:rsidR="00ED4A75" w:rsidRPr="00886117" w:rsidRDefault="00ED4A75" w:rsidP="00ED4A75">
                      <w:pPr>
                        <w:pStyle w:val="RIECOnderschrift"/>
                        <w:jc w:val="center"/>
                        <w:rPr>
                          <w:b/>
                        </w:rPr>
                      </w:pPr>
                      <w:proofErr w:type="spellStart"/>
                      <w:r>
                        <w:rPr>
                          <w:b/>
                        </w:rPr>
                        <w:t>during</w:t>
                      </w:r>
                      <w:proofErr w:type="spellEnd"/>
                      <w:r>
                        <w:rPr>
                          <w:b/>
                        </w:rPr>
                        <w:t xml:space="preserve"> Smart Events</w:t>
                      </w:r>
                    </w:p>
                  </w:txbxContent>
                </v:textbox>
                <w10:wrap anchorx="margin"/>
              </v:shape>
            </w:pict>
          </mc:Fallback>
        </mc:AlternateContent>
      </w:r>
      <w:r>
        <w:rPr>
          <w:noProof/>
          <w:lang w:eastAsia="nl-NL"/>
        </w:rPr>
        <w:drawing>
          <wp:anchor distT="0" distB="0" distL="114300" distR="114300" simplePos="0" relativeHeight="251664384" behindDoc="1" locked="0" layoutInCell="1" allowOverlap="1" wp14:anchorId="65559332" wp14:editId="1EFCC0CE">
            <wp:simplePos x="0" y="0"/>
            <wp:positionH relativeFrom="column">
              <wp:posOffset>-1669915</wp:posOffset>
            </wp:positionH>
            <wp:positionV relativeFrom="paragraph">
              <wp:posOffset>3163497</wp:posOffset>
            </wp:positionV>
            <wp:extent cx="8512175" cy="4371975"/>
            <wp:effectExtent l="0" t="0" r="3175" b="9525"/>
            <wp:wrapNone/>
            <wp:docPr id="3" name="Afbeelding 4"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12175" cy="4371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4E1D">
        <w:rPr>
          <w:rFonts w:asciiTheme="majorHAnsi" w:hAnsiTheme="majorHAnsi"/>
          <w:noProof/>
          <w:lang w:val="nl-NL" w:eastAsia="nl-NL"/>
        </w:rPr>
        <w:drawing>
          <wp:anchor distT="0" distB="0" distL="114300" distR="114300" simplePos="0" relativeHeight="251663360" behindDoc="0" locked="0" layoutInCell="1" allowOverlap="1" wp14:anchorId="617D57EE" wp14:editId="20A32F0A">
            <wp:simplePos x="0" y="0"/>
            <wp:positionH relativeFrom="column">
              <wp:posOffset>-6543</wp:posOffset>
            </wp:positionH>
            <wp:positionV relativeFrom="paragraph">
              <wp:posOffset>-270565</wp:posOffset>
            </wp:positionV>
            <wp:extent cx="1952625" cy="1952625"/>
            <wp:effectExtent l="0" t="0" r="9525" b="9525"/>
            <wp:wrapNone/>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C04E1D">
        <w:rPr>
          <w:rFonts w:asciiTheme="majorHAnsi" w:hAnsiTheme="majorHAnsi"/>
          <w:noProof/>
          <w:lang w:val="nl-NL" w:eastAsia="nl-NL"/>
        </w:rPr>
        <mc:AlternateContent>
          <mc:Choice Requires="wps">
            <w:drawing>
              <wp:anchor distT="0" distB="0" distL="114300" distR="114300" simplePos="0" relativeHeight="251662336" behindDoc="0" locked="0" layoutInCell="0" allowOverlap="1" wp14:anchorId="2F50437D" wp14:editId="3539D65F">
                <wp:simplePos x="0" y="0"/>
                <wp:positionH relativeFrom="margin">
                  <wp:posOffset>1085850</wp:posOffset>
                </wp:positionH>
                <wp:positionV relativeFrom="paragraph">
                  <wp:posOffset>7973695</wp:posOffset>
                </wp:positionV>
                <wp:extent cx="5385435" cy="1824990"/>
                <wp:effectExtent l="0" t="0" r="5715" b="3810"/>
                <wp:wrapNone/>
                <wp:docPr id="7" name="Text Box 7"/>
                <wp:cNvGraphicFramePr/>
                <a:graphic xmlns:a="http://schemas.openxmlformats.org/drawingml/2006/main">
                  <a:graphicData uri="http://schemas.microsoft.com/office/word/2010/wordprocessingShape">
                    <wps:wsp>
                      <wps:cNvSpPr txBox="1"/>
                      <wps:spPr>
                        <a:xfrm>
                          <a:off x="0" y="0"/>
                          <a:ext cx="5385435" cy="1824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2E348" w14:textId="77777777" w:rsidR="00ED4A75" w:rsidRDefault="00ED4A75" w:rsidP="00ED4A75">
                            <w:pPr>
                              <w:pStyle w:val="RIECInfoVoorblad"/>
                            </w:pPr>
                            <w:r w:rsidRPr="00122E7D">
                              <w:t>Jheronimus Academy of Data Science</w:t>
                            </w:r>
                            <w:r>
                              <w:t xml:space="preserve"> </w:t>
                            </w:r>
                          </w:p>
                          <w:p w14:paraId="20C5FC47" w14:textId="77777777" w:rsidR="00ED4A75" w:rsidRPr="003745A4" w:rsidRDefault="00ED4A75" w:rsidP="00ED4A75">
                            <w:pPr>
                              <w:pStyle w:val="RIECInfoVoorblad"/>
                              <w:jc w:val="left"/>
                            </w:pPr>
                            <w:r w:rsidRPr="003745A4">
                              <w:t xml:space="preserve">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0437D" id="Text Box 7" o:spid="_x0000_s1027" type="#_x0000_t202" style="position:absolute;left:0;text-align:left;margin-left:85.5pt;margin-top:627.85pt;width:424.05pt;height:143.7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" o:allowincell="f" filled="f" stroked="f" strokeweight=".5pt">
                <v:textbox inset="0,0,0,0">
                  <w:txbxContent>
                    <w:p w14:paraId="23B2E348" w14:textId="77777777" w:rsidR="00ED4A75" w:rsidRDefault="00ED4A75" w:rsidP="00ED4A75">
                      <w:pPr>
                        <w:pStyle w:val="RIECInfoVoorblad"/>
                      </w:pPr>
                      <w:r w:rsidRPr="00122E7D">
                        <w:t>Jheronimus Academy of Data Science</w:t>
                      </w:r>
                      <w:r>
                        <w:t xml:space="preserve"> </w:t>
                      </w:r>
                    </w:p>
                    <w:p w14:paraId="20C5FC47" w14:textId="77777777" w:rsidR="00ED4A75" w:rsidRPr="003745A4" w:rsidRDefault="00ED4A75" w:rsidP="00ED4A75">
                      <w:pPr>
                        <w:pStyle w:val="RIECInfoVoorblad"/>
                        <w:jc w:val="left"/>
                      </w:pPr>
                      <w:r w:rsidRPr="003745A4">
                        <w:t xml:space="preserve"> </w:t>
                      </w:r>
                    </w:p>
                  </w:txbxContent>
                </v:textbox>
                <w10:wrap anchorx="margin"/>
              </v:shape>
            </w:pict>
          </mc:Fallback>
        </mc:AlternateContent>
      </w:r>
      <w:r w:rsidRPr="00C04E1D">
        <w:rPr>
          <w:rFonts w:asciiTheme="majorHAnsi" w:hAnsiTheme="majorHAnsi"/>
          <w:lang w:val="nl-NL"/>
        </w:rPr>
        <w:br w:type="page"/>
      </w:r>
    </w:p>
    <w:p w14:paraId="6894F346" w14:textId="77777777" w:rsidR="006E62A5" w:rsidRPr="00707B40" w:rsidRDefault="00707B40" w:rsidP="00C44EC6">
      <w:pPr>
        <w:pStyle w:val="Title"/>
      </w:pPr>
      <w:r w:rsidRPr="00707B40">
        <w:lastRenderedPageBreak/>
        <w:t>Initiation Document</w:t>
      </w:r>
    </w:p>
    <w:p w14:paraId="3545A28A" w14:textId="32307A9A" w:rsidR="00012A1E" w:rsidRPr="00012A1E" w:rsidRDefault="00012A1E" w:rsidP="00012A1E">
      <w:pPr>
        <w:rPr>
          <w:b/>
        </w:rPr>
      </w:pPr>
      <w:r w:rsidRPr="00012A1E">
        <w:rPr>
          <w:b/>
        </w:rPr>
        <w:t xml:space="preserve">On a normal day there </w:t>
      </w:r>
      <w:del w:id="0" w:author="Microsoft Office User" w:date="2019-03-07T09:53:00Z">
        <w:r w:rsidRPr="00012A1E" w:rsidDel="00B91228">
          <w:rPr>
            <w:b/>
          </w:rPr>
          <w:delText xml:space="preserve">is </w:delText>
        </w:r>
      </w:del>
      <w:ins w:id="1" w:author="Microsoft Office User" w:date="2019-03-07T09:53:00Z">
        <w:r w:rsidR="00B91228">
          <w:rPr>
            <w:b/>
          </w:rPr>
          <w:t xml:space="preserve">are </w:t>
        </w:r>
      </w:ins>
      <w:r w:rsidRPr="00012A1E">
        <w:rPr>
          <w:b/>
        </w:rPr>
        <w:t xml:space="preserve">about 262 megabytes of data traffic per square kilometer. On a festival day that </w:t>
      </w:r>
      <w:ins w:id="2" w:author="Microsoft Office User" w:date="2019-03-07T09:53:00Z">
        <w:r w:rsidR="00B91228">
          <w:rPr>
            <w:b/>
          </w:rPr>
          <w:t>traffi</w:t>
        </w:r>
      </w:ins>
      <w:ins w:id="3" w:author="Microsoft Office User" w:date="2019-03-07T09:54:00Z">
        <w:r w:rsidR="00B91228">
          <w:rPr>
            <w:b/>
          </w:rPr>
          <w:t xml:space="preserve">c </w:t>
        </w:r>
      </w:ins>
      <w:r w:rsidRPr="00012A1E">
        <w:rPr>
          <w:b/>
        </w:rPr>
        <w:t>rises to 33,000 megabytes / km</w:t>
      </w:r>
      <w:proofErr w:type="gramStart"/>
      <w:ins w:id="4" w:author="Microsoft Office User" w:date="2019-03-07T09:54:00Z">
        <w:r w:rsidR="00B91228">
          <w:rPr>
            <w:b/>
            <w:vertAlign w:val="superscript"/>
          </w:rPr>
          <w:t xml:space="preserve">2 </w:t>
        </w:r>
      </w:ins>
      <w:r w:rsidRPr="00012A1E">
        <w:rPr>
          <w:b/>
        </w:rPr>
        <w:t>.</w:t>
      </w:r>
      <w:proofErr w:type="gramEnd"/>
      <w:r w:rsidR="00F51813">
        <w:rPr>
          <w:rStyle w:val="FootnoteReference"/>
          <w:b/>
        </w:rPr>
        <w:footnoteReference w:id="1"/>
      </w:r>
    </w:p>
    <w:p w14:paraId="4B79675E" w14:textId="77777777" w:rsidR="00012A1E" w:rsidRDefault="00012A1E" w:rsidP="00012A1E">
      <w:r>
        <w:t>Our public life de facto largely takes place in the public spaces.</w:t>
      </w:r>
    </w:p>
    <w:p w14:paraId="0B7F55D2" w14:textId="7E9AEC65" w:rsidR="00012A1E" w:rsidRDefault="00012A1E" w:rsidP="00012A1E">
      <w:r>
        <w:t xml:space="preserve">Open spaces are usually in the open air; however, these can </w:t>
      </w:r>
      <w:r w:rsidR="00E82137">
        <w:t xml:space="preserve">also </w:t>
      </w:r>
      <w:r>
        <w:t>be part of municipal institutions and other (semi</w:t>
      </w:r>
      <w:r w:rsidR="006E7A20">
        <w:t>-</w:t>
      </w:r>
      <w:r>
        <w:t>)government buildings. Public spaces are not only limited to physical places, but also relate to the "mental and social" spaces</w:t>
      </w:r>
      <w:r w:rsidR="00F51813">
        <w:rPr>
          <w:rStyle w:val="FootnoteReference"/>
        </w:rPr>
        <w:footnoteReference w:id="2"/>
      </w:r>
      <w:r>
        <w:t>. This implies that public spaces should allow citizens to be themselves without unsolicited interference from others. An important feature of the public spaces is that they are usually multifunctional, and as such are used for summer / winter events, including music festivals, public holidays, markets, and so on.</w:t>
      </w:r>
    </w:p>
    <w:p w14:paraId="2F0C1682" w14:textId="77777777" w:rsidR="00012A1E" w:rsidRDefault="00012A1E" w:rsidP="00012A1E">
      <w:r>
        <w:t xml:space="preserve">Every year </w:t>
      </w:r>
      <w:r w:rsidR="00E82137">
        <w:t>an abundance</w:t>
      </w:r>
      <w:r>
        <w:t xml:space="preserve"> of large and small events</w:t>
      </w:r>
      <w:r w:rsidR="00E82137">
        <w:t xml:space="preserve"> (&gt;1000)</w:t>
      </w:r>
      <w:r>
        <w:t xml:space="preserve"> take place in such public spaces in the Netherlands. It is not uncommon for dangerous situations to occur at </w:t>
      </w:r>
      <w:r w:rsidR="00E82137">
        <w:t xml:space="preserve">these </w:t>
      </w:r>
      <w:r>
        <w:t>events, sometimes resulting in fatal incidents.</w:t>
      </w:r>
    </w:p>
    <w:p w14:paraId="7DC83C0F" w14:textId="77777777" w:rsidR="008A2710" w:rsidRPr="00707B40" w:rsidRDefault="00012A1E" w:rsidP="00012A1E">
      <w:r>
        <w:t xml:space="preserve">Safety </w:t>
      </w:r>
      <w:r w:rsidR="00E82137">
        <w:t xml:space="preserve">and security </w:t>
      </w:r>
      <w:r>
        <w:t>play a crucial role in public spaces given the massive influx of people, as well as, terrorist threats, noise, crime, riots, harassment, pollution, environmental crimes, fires, undesirable social behavior, looting, public drunkenness, dehydration, drug incidents, bacterial infections, and a multitude of other dangers that affect the quality of life.</w:t>
      </w:r>
    </w:p>
    <w:p w14:paraId="05B50C8E" w14:textId="77777777" w:rsidR="00C44EC6" w:rsidRDefault="00707B40" w:rsidP="00C246ED">
      <w:pPr>
        <w:pStyle w:val="Heading1"/>
        <w:numPr>
          <w:ilvl w:val="0"/>
          <w:numId w:val="19"/>
        </w:numPr>
      </w:pPr>
      <w:r>
        <w:t>Rationale</w:t>
      </w:r>
    </w:p>
    <w:p w14:paraId="0DAF55DE" w14:textId="77777777" w:rsidR="00012A1E" w:rsidRDefault="00012A1E" w:rsidP="00012A1E">
      <w:r>
        <w:t>Public order and safety in public areas is generally guaranteed by an integrated approach of organizers, municipalities, law enforcement officers (including private security services), fire brigades and emergency medical services, including first aid. A wide range of instruments is used by these chain partners</w:t>
      </w:r>
      <w:r w:rsidR="00F51813">
        <w:rPr>
          <w:rStyle w:val="FootnoteReference"/>
        </w:rPr>
        <w:footnoteReference w:id="3"/>
      </w:r>
      <w:r>
        <w:t>, including drawing up scenarios, crowd management, risk analyzes for foreseen and unforeseen threats, event permits, briefing, and investigation.</w:t>
      </w:r>
    </w:p>
    <w:p w14:paraId="1A7DD48E" w14:textId="77777777" w:rsidR="00012A1E" w:rsidRDefault="00012A1E" w:rsidP="00012A1E">
      <w:r>
        <w:t>Although such approaches do have a positive impact on supervision and enforcement in public areas, it can be concluded at the same time that much can still be improved.</w:t>
      </w:r>
    </w:p>
    <w:p w14:paraId="68501A2F" w14:textId="099A5C30" w:rsidR="00133846" w:rsidRDefault="00012A1E" w:rsidP="00E82137">
      <w:r>
        <w:t>The smarter collection and use of data, interpretation from the operation, as well as the more sophisticated collaboration based on data and interpretation, seems potentially a decisive weapon in the fight against disorder and insecurity in public spaces.</w:t>
      </w:r>
      <w:ins w:id="5" w:author="Microsoft Office User" w:date="2019-03-07T09:32:00Z">
        <w:r w:rsidR="006E7A20">
          <w:t xml:space="preserve"> With the VISOR project</w:t>
        </w:r>
      </w:ins>
      <w:ins w:id="6" w:author="Microsoft Office User" w:date="2019-03-07T09:33:00Z">
        <w:r w:rsidR="006E7A20">
          <w:t xml:space="preserve"> prototypes and</w:t>
        </w:r>
      </w:ins>
      <w:ins w:id="7" w:author="Microsoft Office User" w:date="2019-03-07T09:32:00Z">
        <w:r w:rsidR="006E7A20">
          <w:t xml:space="preserve"> </w:t>
        </w:r>
        <w:proofErr w:type="gramStart"/>
        <w:r w:rsidR="006E7A20">
          <w:t>experimentation</w:t>
        </w:r>
        <w:proofErr w:type="gramEnd"/>
        <w:r w:rsidR="006E7A20">
          <w:t xml:space="preserve"> we aimed at developing effective baselines and advanced assistive technology to support the aforementioned fight and ancillary activities connected to it. </w:t>
        </w:r>
      </w:ins>
    </w:p>
    <w:p w14:paraId="64096BAB" w14:textId="77777777" w:rsidR="00D52EF1" w:rsidRDefault="00D52EF1" w:rsidP="00E82137">
      <w:pPr>
        <w:rPr>
          <w:b/>
        </w:rPr>
      </w:pPr>
    </w:p>
    <w:p w14:paraId="58745CDB" w14:textId="77777777" w:rsidR="00D52EF1" w:rsidRDefault="00D52EF1" w:rsidP="00E82137">
      <w:pPr>
        <w:rPr>
          <w:b/>
        </w:rPr>
      </w:pPr>
    </w:p>
    <w:p w14:paraId="031B2051" w14:textId="77777777" w:rsidR="00D52EF1" w:rsidRDefault="00D52EF1" w:rsidP="00E82137">
      <w:pPr>
        <w:rPr>
          <w:b/>
        </w:rPr>
      </w:pPr>
    </w:p>
    <w:p w14:paraId="42B38656" w14:textId="77777777" w:rsidR="00E82137" w:rsidRDefault="00E82137" w:rsidP="00C246ED">
      <w:pPr>
        <w:pStyle w:val="Heading1"/>
        <w:numPr>
          <w:ilvl w:val="0"/>
          <w:numId w:val="19"/>
        </w:numPr>
      </w:pPr>
      <w:r>
        <w:t>Current State Of Art</w:t>
      </w:r>
    </w:p>
    <w:p w14:paraId="7C3572F3" w14:textId="77777777" w:rsidR="006D332C" w:rsidRPr="006D332C" w:rsidRDefault="006D332C" w:rsidP="006D332C"/>
    <w:p w14:paraId="2987BFBA" w14:textId="77777777" w:rsidR="00E82137" w:rsidRDefault="00E82137" w:rsidP="00E82137">
      <w:commentRangeStart w:id="8"/>
      <w:r>
        <w:t>Several studies</w:t>
      </w:r>
      <w:r w:rsidR="00F51813">
        <w:rPr>
          <w:rStyle w:val="FootnoteReference"/>
        </w:rPr>
        <w:footnoteReference w:id="4"/>
      </w:r>
      <w:r w:rsidR="00F51813" w:rsidRPr="00F51813">
        <w:rPr>
          <w:vertAlign w:val="superscript"/>
        </w:rPr>
        <w:t>,</w:t>
      </w:r>
      <w:r w:rsidR="00F51813">
        <w:rPr>
          <w:rStyle w:val="FootnoteReference"/>
        </w:rPr>
        <w:footnoteReference w:id="5"/>
      </w:r>
      <w:r>
        <w:t xml:space="preserve"> have shown that </w:t>
      </w:r>
      <w:r w:rsidR="0066488D">
        <w:t xml:space="preserve">better exploitation of open- and closed </w:t>
      </w:r>
      <w:r>
        <w:t xml:space="preserve">data on can be of decisive importance in monitoring security at major festivals and events. Live dangers can be detected through live monitoring of shared messages. Calamities around violence, drug and alcohol use can </w:t>
      </w:r>
      <w:r w:rsidR="00F51813">
        <w:t xml:space="preserve">for examples </w:t>
      </w:r>
      <w:r>
        <w:t xml:space="preserve">be </w:t>
      </w:r>
      <w:r w:rsidR="00F51813">
        <w:t>battled</w:t>
      </w:r>
      <w:r>
        <w:t xml:space="preserve"> in this way.</w:t>
      </w:r>
    </w:p>
    <w:p w14:paraId="57D30854" w14:textId="77777777" w:rsidR="00E82137" w:rsidRDefault="00E82137" w:rsidP="00E82137">
      <w:r>
        <w:t>Other studies have focused on using GPS data for better crowd control. In</w:t>
      </w:r>
      <w:r w:rsidR="00F93052">
        <w:t xml:space="preserve"> </w:t>
      </w:r>
      <w:r w:rsidR="00F93052">
        <w:rPr>
          <w:rStyle w:val="FootnoteReference"/>
        </w:rPr>
        <w:footnoteReference w:id="6"/>
      </w:r>
      <w:r>
        <w:t>, the research results are presented to a cloud-based platform that uses GPS data for crowd management and has been deployed in 14 events in England, Switzerland and the Netherlands, including the coronation of King Willem-Alexander. In recent research</w:t>
      </w:r>
      <w:r w:rsidR="00F93052">
        <w:t xml:space="preserve"> </w:t>
      </w:r>
      <w:r w:rsidR="00F93052">
        <w:rPr>
          <w:rStyle w:val="FootnoteReference"/>
        </w:rPr>
        <w:footnoteReference w:id="7"/>
      </w:r>
      <w:r w:rsidR="00F93052" w:rsidRPr="00F93052">
        <w:rPr>
          <w:vertAlign w:val="superscript"/>
        </w:rPr>
        <w:t>,</w:t>
      </w:r>
      <w:r w:rsidR="00F93052">
        <w:rPr>
          <w:rStyle w:val="FootnoteReference"/>
        </w:rPr>
        <w:footnoteReference w:id="8"/>
      </w:r>
      <w:r>
        <w:t>, attention is also paid to the privacy considerations of such technology.</w:t>
      </w:r>
    </w:p>
    <w:p w14:paraId="55F35C7A" w14:textId="77777777" w:rsidR="00E82137" w:rsidRDefault="00E82137" w:rsidP="00E82137">
      <w:r>
        <w:t>Another important technological development is the use of augmented aka mixed reality (AR / MR), through "smart" glasses such as the Google Glass, the HoloLens</w:t>
      </w:r>
      <w:r w:rsidR="00D52EF1">
        <w:t xml:space="preserve">, </w:t>
      </w:r>
      <w:proofErr w:type="spellStart"/>
      <w:r w:rsidR="00D52EF1">
        <w:t>Vuzix</w:t>
      </w:r>
      <w:proofErr w:type="spellEnd"/>
      <w:r>
        <w:t xml:space="preserve"> and Oculus Rift in the live identification of objects, animals and people.</w:t>
      </w:r>
    </w:p>
    <w:p w14:paraId="742F859D" w14:textId="77777777" w:rsidR="00E82137" w:rsidRDefault="00D52EF1" w:rsidP="00E82137">
      <w:r>
        <w:t>Augmented</w:t>
      </w:r>
      <w:r w:rsidR="00E82137">
        <w:t xml:space="preserve"> reality is already being used to gather real-time intelligence during raids, training, surveillance, and patrols as reported by the FBI</w:t>
      </w:r>
      <w:r w:rsidR="00C33856">
        <w:rPr>
          <w:rStyle w:val="FootnoteReference"/>
        </w:rPr>
        <w:footnoteReference w:id="9"/>
      </w:r>
      <w:r w:rsidR="00E82137">
        <w:t>. For example, two experiments with augmented reality are presented in which the Dutch police use them for forensic research in, among other things, a simulated XTC laboratory</w:t>
      </w:r>
      <w:r w:rsidR="00C33856">
        <w:rPr>
          <w:rStyle w:val="FootnoteReference"/>
        </w:rPr>
        <w:footnoteReference w:id="10"/>
      </w:r>
      <w:r w:rsidR="00E82137">
        <w:t>.</w:t>
      </w:r>
    </w:p>
    <w:p w14:paraId="5E25DB4F" w14:textId="77777777" w:rsidR="00E82137" w:rsidRDefault="00E82137" w:rsidP="00E82137">
      <w:r>
        <w:t>In such data-driven, AR-centric initiatives, privacy and data security generally play a decisive role. In the meantime, not only international research has been carried out - see for example</w:t>
      </w:r>
      <w:r w:rsidR="00B62B4E">
        <w:rPr>
          <w:rStyle w:val="FootnoteReference"/>
        </w:rPr>
        <w:footnoteReference w:id="11"/>
      </w:r>
      <w:r>
        <w:t xml:space="preserve"> - but also in practice experience </w:t>
      </w:r>
      <w:r w:rsidR="00B62B4E">
        <w:t xml:space="preserve">has been </w:t>
      </w:r>
      <w:r>
        <w:t>gained, for example in the de-escalate</w:t>
      </w:r>
      <w:r w:rsidR="00B62B4E">
        <w:t xml:space="preserve"> experiments that have been conducted in the </w:t>
      </w:r>
      <w:r w:rsidR="006D332C">
        <w:t>busiest and most lively</w:t>
      </w:r>
      <w:r w:rsidR="00B62B4E">
        <w:t xml:space="preserve"> </w:t>
      </w:r>
      <w:r w:rsidR="006D332C">
        <w:t xml:space="preserve">night-life area of the municipality of Eindhoven- stratums </w:t>
      </w:r>
      <w:proofErr w:type="spellStart"/>
      <w:r w:rsidR="006D332C">
        <w:t>eind</w:t>
      </w:r>
      <w:proofErr w:type="spellEnd"/>
      <w:r w:rsidR="006D332C">
        <w:t xml:space="preserve"> </w:t>
      </w:r>
      <w:r w:rsidR="00B62B4E">
        <w:rPr>
          <w:rStyle w:val="FootnoteReference"/>
        </w:rPr>
        <w:footnoteReference w:id="12"/>
      </w:r>
      <w:r>
        <w:t>.</w:t>
      </w:r>
      <w:commentRangeEnd w:id="8"/>
      <w:r w:rsidR="00681090">
        <w:rPr>
          <w:rStyle w:val="CommentReference"/>
        </w:rPr>
        <w:commentReference w:id="8"/>
      </w:r>
    </w:p>
    <w:p w14:paraId="6D5B4887" w14:textId="77777777" w:rsidR="00D52EF1" w:rsidRDefault="00D52EF1" w:rsidP="00681090">
      <w:pPr>
        <w:keepNext/>
        <w:jc w:val="center"/>
        <w:pPrChange w:id="9" w:author="Microsoft Office User" w:date="2019-03-07T09:53:00Z">
          <w:pPr>
            <w:keepNext/>
          </w:pPr>
        </w:pPrChange>
      </w:pPr>
      <w:r>
        <w:rPr>
          <w:noProof/>
        </w:rPr>
        <w:lastRenderedPageBreak/>
        <w:drawing>
          <wp:inline distT="0" distB="0" distL="0" distR="0" wp14:anchorId="06E1CAB0" wp14:editId="1F29830D">
            <wp:extent cx="4064000"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4000" cy="2514600"/>
                    </a:xfrm>
                    <a:prstGeom prst="rect">
                      <a:avLst/>
                    </a:prstGeom>
                  </pic:spPr>
                </pic:pic>
              </a:graphicData>
            </a:graphic>
          </wp:inline>
        </w:drawing>
      </w:r>
    </w:p>
    <w:p w14:paraId="61FA5349" w14:textId="15BD786C" w:rsidR="00D52EF1" w:rsidRDefault="00D52EF1" w:rsidP="00D52EF1">
      <w:pPr>
        <w:pStyle w:val="Caption"/>
      </w:pPr>
      <w:r>
        <w:t xml:space="preserve">Figure </w:t>
      </w:r>
      <w:fldSimple w:instr=" SEQ Figure \* ARABIC ">
        <w:r w:rsidR="006C3D62">
          <w:rPr>
            <w:noProof/>
          </w:rPr>
          <w:t>1</w:t>
        </w:r>
      </w:fldSimple>
      <w:r>
        <w:t xml:space="preserve"> </w:t>
      </w:r>
      <w:r w:rsidRPr="00B471A4">
        <w:t>A mix-reality environment</w:t>
      </w:r>
    </w:p>
    <w:p w14:paraId="5B59F541" w14:textId="77777777" w:rsidR="00E82137" w:rsidRDefault="00E82137" w:rsidP="00E82137">
      <w:r>
        <w:t>Figure 1 illustrates a mixed reality environment with supporting data services (APIs) and five security points:</w:t>
      </w:r>
    </w:p>
    <w:p w14:paraId="2522A15F" w14:textId="77777777" w:rsidR="00E82137" w:rsidRDefault="00E82137" w:rsidP="00E82137">
      <w:r>
        <w:t>(1) input security - in this case for the user who, through his smart glasses, has access to emails and calendar data of any user,</w:t>
      </w:r>
    </w:p>
    <w:p w14:paraId="3C957C6C" w14:textId="77777777" w:rsidR="00E82137" w:rsidRDefault="00E82137" w:rsidP="00E82137">
      <w:r>
        <w:t>(2) data protection of data originating from various sources including social media and external systems,</w:t>
      </w:r>
    </w:p>
    <w:p w14:paraId="4DD31CF1" w14:textId="77777777" w:rsidR="00E82137" w:rsidRDefault="00E82137" w:rsidP="00E82137">
      <w:r>
        <w:t>(3) output security - output generated by AR can be manipulated by malicious users,</w:t>
      </w:r>
    </w:p>
    <w:p w14:paraId="370A1DFF" w14:textId="77777777" w:rsidR="00E82137" w:rsidRDefault="00E82137" w:rsidP="00E82137">
      <w:r>
        <w:t>(4) user interaction security - at the moment that the AR user in AR interacts with other AR users; and finally,</w:t>
      </w:r>
    </w:p>
    <w:p w14:paraId="1A2D8E50" w14:textId="77777777" w:rsidR="00E82137" w:rsidRDefault="00E82137" w:rsidP="00E82137">
      <w:r>
        <w:t>(5) Device security - the physical security of an AR device (typically smart glasses or smart phone).</w:t>
      </w:r>
    </w:p>
    <w:p w14:paraId="60B96243" w14:textId="77777777" w:rsidR="00E82137" w:rsidRDefault="00E82137" w:rsidP="00E82137">
      <w:r>
        <w:t xml:space="preserve">The above </w:t>
      </w:r>
      <w:r w:rsidR="006D332C">
        <w:t>signifies the fact</w:t>
      </w:r>
      <w:r>
        <w:t xml:space="preserve"> that </w:t>
      </w:r>
      <w:r w:rsidR="006D332C">
        <w:t xml:space="preserve">currently </w:t>
      </w:r>
      <w:proofErr w:type="spellStart"/>
      <w:r>
        <w:t>ufficient</w:t>
      </w:r>
      <w:r w:rsidR="006D332C">
        <w:t>ly</w:t>
      </w:r>
      <w:proofErr w:type="spellEnd"/>
      <w:r>
        <w:t xml:space="preserve"> mature technology is available to better map security and order in public spaces through (Big) data, and proactively respond to security risks and resulting, undesirable effects.</w:t>
      </w:r>
    </w:p>
    <w:p w14:paraId="42FB7DF4" w14:textId="77777777" w:rsidR="006D332C" w:rsidRDefault="006D332C" w:rsidP="00E82137"/>
    <w:p w14:paraId="451BDCC5" w14:textId="77777777" w:rsidR="00E82137" w:rsidRDefault="00E82137" w:rsidP="00E82137">
      <w:pPr>
        <w:rPr>
          <w:b/>
          <w:i/>
        </w:rPr>
      </w:pPr>
      <w:r w:rsidRPr="006D332C">
        <w:rPr>
          <w:b/>
          <w:i/>
        </w:rPr>
        <w:t xml:space="preserve">What is lacking to date, however, is a repeatable, structured, objective, transparent, thorough and validated scientific research in which the above technology is integrated and applied in a "proof-of-concept", </w:t>
      </w:r>
      <w:r w:rsidR="00D52EF1" w:rsidRPr="006D332C">
        <w:rPr>
          <w:b/>
          <w:i/>
        </w:rPr>
        <w:t>where</w:t>
      </w:r>
      <w:r w:rsidRPr="006D332C">
        <w:rPr>
          <w:b/>
          <w:i/>
        </w:rPr>
        <w:t xml:space="preserve"> its effect</w:t>
      </w:r>
      <w:r w:rsidR="00C246ED">
        <w:rPr>
          <w:b/>
          <w:i/>
        </w:rPr>
        <w:t>s</w:t>
      </w:r>
      <w:r w:rsidRPr="006D332C">
        <w:rPr>
          <w:b/>
          <w:i/>
        </w:rPr>
        <w:t xml:space="preserve"> </w:t>
      </w:r>
      <w:r w:rsidR="00D52EF1" w:rsidRPr="006D332C">
        <w:rPr>
          <w:b/>
          <w:i/>
        </w:rPr>
        <w:t>are</w:t>
      </w:r>
      <w:r w:rsidRPr="006D332C">
        <w:rPr>
          <w:b/>
          <w:i/>
        </w:rPr>
        <w:t xml:space="preserve"> measured</w:t>
      </w:r>
      <w:r w:rsidR="00D52EF1" w:rsidRPr="006D332C">
        <w:rPr>
          <w:b/>
          <w:i/>
        </w:rPr>
        <w:t xml:space="preserve"> and systematically evaluated</w:t>
      </w:r>
      <w:r w:rsidRPr="006D332C">
        <w:rPr>
          <w:b/>
          <w:i/>
        </w:rPr>
        <w:t xml:space="preserve"> in different </w:t>
      </w:r>
      <w:r w:rsidR="00D52EF1" w:rsidRPr="006D332C">
        <w:rPr>
          <w:b/>
          <w:i/>
        </w:rPr>
        <w:t xml:space="preserve">real-world, semi-controlled </w:t>
      </w:r>
      <w:r w:rsidRPr="006D332C">
        <w:rPr>
          <w:b/>
          <w:i/>
        </w:rPr>
        <w:t>experiments.</w:t>
      </w:r>
    </w:p>
    <w:p w14:paraId="58F15751" w14:textId="77777777" w:rsidR="00E11780" w:rsidRDefault="00E11780" w:rsidP="00E82137"/>
    <w:p w14:paraId="3DAFB1E4" w14:textId="77777777" w:rsidR="00E11780" w:rsidRDefault="00E11780" w:rsidP="00E82137"/>
    <w:p w14:paraId="18484E26" w14:textId="77777777" w:rsidR="00E11780" w:rsidRDefault="00E11780" w:rsidP="00E82137"/>
    <w:p w14:paraId="28EAC4DF" w14:textId="77777777" w:rsidR="00E11780" w:rsidRDefault="00E11780" w:rsidP="00E82137"/>
    <w:p w14:paraId="518F7A46" w14:textId="77777777" w:rsidR="00E11780" w:rsidRDefault="00E11780" w:rsidP="00E82137"/>
    <w:p w14:paraId="0852B26A" w14:textId="77777777" w:rsidR="00E11780" w:rsidRDefault="00E11780" w:rsidP="00AD6AF3">
      <w:pPr>
        <w:pStyle w:val="Heading1"/>
        <w:numPr>
          <w:ilvl w:val="0"/>
          <w:numId w:val="19"/>
        </w:numPr>
      </w:pPr>
      <w:r>
        <w:lastRenderedPageBreak/>
        <w:t>Objectives of VISOR</w:t>
      </w:r>
    </w:p>
    <w:p w14:paraId="67933DF5" w14:textId="77777777" w:rsidR="00E11780" w:rsidRPr="00E11780" w:rsidRDefault="00E11780" w:rsidP="00E11780"/>
    <w:p w14:paraId="16BCDBB7" w14:textId="77777777" w:rsidR="00E11780" w:rsidRDefault="00E11780" w:rsidP="00E11780">
      <w:r>
        <w:t>The overarching objective of VISOR is to increase order and safety in public spaces in general, and smart events more in particular, by exploiting the capabilities that data science technologies hold to the max.</w:t>
      </w:r>
    </w:p>
    <w:p w14:paraId="6645AAAF" w14:textId="77777777" w:rsidR="00E11780" w:rsidRDefault="00E11780" w:rsidP="00E11780">
      <w:r>
        <w:t xml:space="preserve">The </w:t>
      </w:r>
      <w:r w:rsidRPr="00E11780">
        <w:rPr>
          <w:b/>
        </w:rPr>
        <w:t>VISOR</w:t>
      </w:r>
      <w:r>
        <w:t xml:space="preserve"> project aims to develop a multifunctional toolbox that enables the </w:t>
      </w:r>
      <w:r w:rsidR="00C72447">
        <w:t>stakeholders</w:t>
      </w:r>
      <w:r>
        <w:t xml:space="preserve">(s) </w:t>
      </w:r>
      <w:r w:rsidR="00C72447">
        <w:t>involved in organizing</w:t>
      </w:r>
      <w:r>
        <w:t xml:space="preserve"> an event, festival, market, parade, exhibition or other event in a public space to (1) before, (2) during an </w:t>
      </w:r>
      <w:proofErr w:type="gramStart"/>
      <w:r>
        <w:t>event ,</w:t>
      </w:r>
      <w:proofErr w:type="gramEnd"/>
      <w:r>
        <w:t xml:space="preserve"> and (3) afterwards, to gather intelligence from data and learn (knowledge) best practices (see Figure 2).</w:t>
      </w:r>
      <w:r w:rsidR="00C72447">
        <w:t xml:space="preserve"> </w:t>
      </w:r>
      <w:r>
        <w:t xml:space="preserve">The key stakeholders that may reap the benefits of VISOR include: municipalities, security companies, legal enforcement agencies, </w:t>
      </w:r>
      <w:r w:rsidR="00C72447">
        <w:t>and, event organizers.</w:t>
      </w:r>
    </w:p>
    <w:p w14:paraId="19B1E60D" w14:textId="77777777" w:rsidR="00C72447" w:rsidRDefault="00C72447" w:rsidP="00681090">
      <w:pPr>
        <w:keepNext/>
        <w:jc w:val="center"/>
        <w:pPrChange w:id="10" w:author="Microsoft Office User" w:date="2019-03-07T09:52:00Z">
          <w:pPr>
            <w:keepNext/>
          </w:pPr>
        </w:pPrChange>
      </w:pPr>
      <w:r>
        <w:rPr>
          <w:noProof/>
        </w:rPr>
        <w:drawing>
          <wp:inline distT="0" distB="0" distL="0" distR="0" wp14:anchorId="16955DA5" wp14:editId="7B364733">
            <wp:extent cx="4508500" cy="2667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8500" cy="2667000"/>
                    </a:xfrm>
                    <a:prstGeom prst="rect">
                      <a:avLst/>
                    </a:prstGeom>
                  </pic:spPr>
                </pic:pic>
              </a:graphicData>
            </a:graphic>
          </wp:inline>
        </w:drawing>
      </w:r>
    </w:p>
    <w:p w14:paraId="58D33878" w14:textId="2CD9AF21" w:rsidR="00C72447" w:rsidRDefault="00C72447" w:rsidP="00C72447">
      <w:pPr>
        <w:pStyle w:val="Caption"/>
      </w:pPr>
      <w:r>
        <w:t xml:space="preserve">Figure </w:t>
      </w:r>
      <w:fldSimple w:instr=" SEQ Figure \* ARABIC ">
        <w:r w:rsidR="006C3D62">
          <w:rPr>
            <w:noProof/>
          </w:rPr>
          <w:t>2</w:t>
        </w:r>
      </w:fldSimple>
      <w:r>
        <w:t xml:space="preserve"> The Three Main Phases of VISOR</w:t>
      </w:r>
    </w:p>
    <w:p w14:paraId="3A2A32D4" w14:textId="77777777" w:rsidR="00F26F65" w:rsidRDefault="00F26F65" w:rsidP="00F26F65"/>
    <w:p w14:paraId="7FECC3AE" w14:textId="77777777" w:rsidR="00F26F65" w:rsidRDefault="00F26F65" w:rsidP="00F26F65">
      <w:r>
        <w:t xml:space="preserve">We will now explain the envisioned </w:t>
      </w:r>
      <w:r w:rsidR="00BE5C25">
        <w:t xml:space="preserve">conceptual </w:t>
      </w:r>
      <w:r>
        <w:t>operation of the three main phases of VISOR in some more detail</w:t>
      </w:r>
      <w:r w:rsidR="00BE5C25">
        <w:t xml:space="preserve"> (see Figure-3)</w:t>
      </w:r>
      <w:r>
        <w:t>:</w:t>
      </w:r>
    </w:p>
    <w:p w14:paraId="391BF428" w14:textId="77777777" w:rsidR="00F26F65" w:rsidRPr="00F26F65" w:rsidRDefault="00F26F65" w:rsidP="00F26F65">
      <w:pPr>
        <w:rPr>
          <w:b/>
        </w:rPr>
      </w:pPr>
      <w:r w:rsidRPr="00F26F65">
        <w:rPr>
          <w:b/>
        </w:rPr>
        <w:t>Phase 1: Prepare &amp; Profiling</w:t>
      </w:r>
    </w:p>
    <w:p w14:paraId="00726572" w14:textId="77777777" w:rsidR="00F26F65" w:rsidRDefault="00F26F65" w:rsidP="00F26F65">
      <w:r>
        <w:t>Prior to an event, VISOR enables to:</w:t>
      </w:r>
    </w:p>
    <w:p w14:paraId="3FAA81C2" w14:textId="77777777" w:rsidR="00BE5C25" w:rsidRDefault="00F26F65" w:rsidP="00BE5C25">
      <w:pPr>
        <w:pStyle w:val="ListParagraph"/>
        <w:numPr>
          <w:ilvl w:val="0"/>
          <w:numId w:val="22"/>
        </w:numPr>
      </w:pPr>
      <w:r>
        <w:t>Apply privacy-by-design to ensure compliance of collected and consulted data with AVG laws and regulations;</w:t>
      </w:r>
    </w:p>
    <w:p w14:paraId="0B40C3ED" w14:textId="77777777" w:rsidR="00BE5C25" w:rsidRDefault="00F26F65" w:rsidP="00BE5C25">
      <w:pPr>
        <w:pStyle w:val="ListParagraph"/>
        <w:numPr>
          <w:ilvl w:val="0"/>
          <w:numId w:val="22"/>
        </w:numPr>
      </w:pPr>
      <w:r>
        <w:t xml:space="preserve">Identify, extract, collect ("crawling"), transform ("wrangling"), and storing social media data about an event. For example, data from Facebook, Instagram and </w:t>
      </w:r>
      <w:proofErr w:type="spellStart"/>
      <w:r>
        <w:t>Googlemaps</w:t>
      </w:r>
      <w:proofErr w:type="spellEnd"/>
      <w:r>
        <w:t>;</w:t>
      </w:r>
    </w:p>
    <w:p w14:paraId="4EA90EDF" w14:textId="77777777" w:rsidR="00F26F65" w:rsidRDefault="00F26F65" w:rsidP="00A82D71">
      <w:pPr>
        <w:pStyle w:val="ListParagraph"/>
        <w:numPr>
          <w:ilvl w:val="0"/>
          <w:numId w:val="22"/>
        </w:numPr>
      </w:pPr>
      <w:r>
        <w:t>Distill a data profile from this integrated data. This profile can be, for example, a person or group profile, but can also be a profile sketch of objects (stages, streets, tents, etc.), or other geo-location specific properties including routes, event areas and the such;</w:t>
      </w:r>
    </w:p>
    <w:p w14:paraId="46AC6E8F" w14:textId="77777777" w:rsidR="00F26F65" w:rsidRDefault="00F26F65" w:rsidP="00F26F65"/>
    <w:p w14:paraId="601A2CDA" w14:textId="77777777" w:rsidR="00F26F65" w:rsidRPr="00F26F65" w:rsidRDefault="00F26F65" w:rsidP="00F26F65">
      <w:pPr>
        <w:rPr>
          <w:b/>
        </w:rPr>
      </w:pPr>
      <w:r w:rsidRPr="00F26F65">
        <w:rPr>
          <w:b/>
        </w:rPr>
        <w:lastRenderedPageBreak/>
        <w:t>Phase 2: Run and Monitor</w:t>
      </w:r>
    </w:p>
    <w:p w14:paraId="67379D48" w14:textId="77777777" w:rsidR="00F26F65" w:rsidRDefault="00F26F65" w:rsidP="00F26F65">
      <w:r>
        <w:t xml:space="preserve">During an event, </w:t>
      </w:r>
      <w:r w:rsidRPr="00F26F65">
        <w:rPr>
          <w:b/>
        </w:rPr>
        <w:t>VISOR</w:t>
      </w:r>
      <w:r>
        <w:t xml:space="preserve"> tools offer:</w:t>
      </w:r>
    </w:p>
    <w:p w14:paraId="5B99B72F" w14:textId="77777777" w:rsidR="00F26F65" w:rsidRDefault="00F26F65" w:rsidP="00F26F65">
      <w:pPr>
        <w:pStyle w:val="ListParagraph"/>
        <w:numPr>
          <w:ilvl w:val="0"/>
          <w:numId w:val="21"/>
        </w:numPr>
      </w:pPr>
      <w:r>
        <w:t xml:space="preserve">"Live" social media messages; and, combine these messages with live images "on-the-ground" which are collected by security officers with smart glasses; </w:t>
      </w:r>
    </w:p>
    <w:p w14:paraId="331572B9" w14:textId="77777777" w:rsidR="00F26F65" w:rsidRDefault="00F26F65" w:rsidP="00F26F65">
      <w:pPr>
        <w:pStyle w:val="ListParagraph"/>
        <w:numPr>
          <w:ilvl w:val="0"/>
          <w:numId w:val="21"/>
        </w:numPr>
      </w:pPr>
      <w:r>
        <w:t>Next analyze these live messages and video content and correlate them with the profiles obtained from Phase 1 with the aim of identifying possible yet to be determined safety risks and accompanying intelligence to this end eventually,</w:t>
      </w:r>
    </w:p>
    <w:p w14:paraId="58DEE538" w14:textId="77777777" w:rsidR="00F26F65" w:rsidRDefault="00F26F65" w:rsidP="00F26F65">
      <w:pPr>
        <w:pStyle w:val="ListParagraph"/>
        <w:numPr>
          <w:ilvl w:val="0"/>
          <w:numId w:val="21"/>
        </w:numPr>
      </w:pPr>
      <w:r>
        <w:t xml:space="preserve">Communicate to a central "command center" / "war-room" / "post", </w:t>
      </w:r>
      <w:proofErr w:type="spellStart"/>
      <w:r>
        <w:t>eg</w:t>
      </w:r>
      <w:proofErr w:type="spellEnd"/>
      <w:r>
        <w:t xml:space="preserve"> by visualizing them.</w:t>
      </w:r>
    </w:p>
    <w:p w14:paraId="7A0C7027" w14:textId="77777777" w:rsidR="00F26F65" w:rsidRPr="00F26F65" w:rsidRDefault="00F26F65" w:rsidP="00F26F65">
      <w:pPr>
        <w:rPr>
          <w:b/>
        </w:rPr>
      </w:pPr>
      <w:r w:rsidRPr="00F26F65">
        <w:rPr>
          <w:b/>
        </w:rPr>
        <w:t xml:space="preserve">Phase 3: Learning </w:t>
      </w:r>
      <w:r w:rsidR="007702EF">
        <w:rPr>
          <w:b/>
        </w:rPr>
        <w:t>&amp;</w:t>
      </w:r>
      <w:r w:rsidRPr="00F26F65">
        <w:rPr>
          <w:b/>
        </w:rPr>
        <w:t xml:space="preserve"> Sharing</w:t>
      </w:r>
    </w:p>
    <w:p w14:paraId="4A378E11" w14:textId="77777777" w:rsidR="00A82D71" w:rsidRDefault="00F26F65" w:rsidP="00F26F65">
      <w:r>
        <w:t xml:space="preserve">Finally, </w:t>
      </w:r>
      <w:r w:rsidRPr="00F26F65">
        <w:rPr>
          <w:b/>
        </w:rPr>
        <w:t>VISOR</w:t>
      </w:r>
      <w:r>
        <w:t xml:space="preserve"> functionality offers to "play back" an event and accelerate "flush" to learn from situations that could have been better, and to share it with third parties. </w:t>
      </w:r>
    </w:p>
    <w:p w14:paraId="5051EC6E" w14:textId="77777777" w:rsidR="00C72447" w:rsidRDefault="00F26F65" w:rsidP="00F26F65">
      <w:r>
        <w:t>In addition, and perhaps more importantly, VISOR will include a detailed report and analysis of the effectiveness of VISOR during the event in terms of socio-economic-legal-ethical and organizational aspects. These aspects will be studied from the perspective of all stakeholders involved.</w:t>
      </w:r>
    </w:p>
    <w:p w14:paraId="71E81206" w14:textId="77777777" w:rsidR="00CA239B" w:rsidRDefault="00CA239B" w:rsidP="00CA239B">
      <w:pPr>
        <w:keepNext/>
      </w:pPr>
      <w:r>
        <w:rPr>
          <w:noProof/>
        </w:rPr>
        <w:drawing>
          <wp:inline distT="0" distB="0" distL="0" distR="0" wp14:anchorId="6C565B92" wp14:editId="4803ED8B">
            <wp:extent cx="5321300" cy="394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1300" cy="3949700"/>
                    </a:xfrm>
                    <a:prstGeom prst="rect">
                      <a:avLst/>
                    </a:prstGeom>
                  </pic:spPr>
                </pic:pic>
              </a:graphicData>
            </a:graphic>
          </wp:inline>
        </w:drawing>
      </w:r>
    </w:p>
    <w:p w14:paraId="6F0856C1" w14:textId="5110A71B" w:rsidR="00E11780" w:rsidRPr="00E11780" w:rsidRDefault="00CA239B" w:rsidP="00CA239B">
      <w:pPr>
        <w:pStyle w:val="Caption"/>
      </w:pPr>
      <w:r>
        <w:t xml:space="preserve">Figure </w:t>
      </w:r>
      <w:fldSimple w:instr=" SEQ Figure \* ARABIC ">
        <w:r w:rsidR="006C3D62">
          <w:rPr>
            <w:noProof/>
          </w:rPr>
          <w:t>3</w:t>
        </w:r>
      </w:fldSimple>
      <w:r>
        <w:t xml:space="preserve"> Conceptual Architecture of VISOR</w:t>
      </w:r>
    </w:p>
    <w:p w14:paraId="2DF51D94" w14:textId="77777777" w:rsidR="00E11780" w:rsidRDefault="00CA239B" w:rsidP="00E82137">
      <w:r w:rsidRPr="00CA239B">
        <w:t xml:space="preserve">In the </w:t>
      </w:r>
      <w:r w:rsidRPr="00CA239B">
        <w:rPr>
          <w:b/>
        </w:rPr>
        <w:t>VISOR</w:t>
      </w:r>
      <w:r w:rsidRPr="00CA239B">
        <w:t xml:space="preserve"> project, the above </w:t>
      </w:r>
      <w:r>
        <w:t>challenges</w:t>
      </w:r>
      <w:r w:rsidRPr="00CA239B">
        <w:t xml:space="preserve"> will be addressed through a short-cycle, experiment-driven approach. The experiments are characterized by a do-measure-learning cycle, in which is "done" (hypothesis is established), </w:t>
      </w:r>
      <w:r w:rsidRPr="00CA239B">
        <w:lastRenderedPageBreak/>
        <w:t>"measured" (hypothesis is tested by means of scientific quantifiable measurements), and learned (new knowledge is built up).</w:t>
      </w:r>
    </w:p>
    <w:p w14:paraId="2F7C8D29" w14:textId="77777777" w:rsidR="00AD6AF3" w:rsidRDefault="00AD6AF3" w:rsidP="00E82137">
      <w:r>
        <w:t xml:space="preserve">We envision two main experiments with the VISOR equipment. First and foremost, the VISOR baseline architecture will be tested, and training data for its algorithms will be collected, during </w:t>
      </w:r>
      <w:proofErr w:type="spellStart"/>
      <w:r>
        <w:t>PaasPop</w:t>
      </w:r>
      <w:proofErr w:type="spellEnd"/>
      <w:r>
        <w:t>. During three following days, up to 6 experiments will be run, along 3 scenarios.</w:t>
      </w:r>
    </w:p>
    <w:p w14:paraId="584021EE" w14:textId="77777777" w:rsidR="00AD6AF3" w:rsidRDefault="00AD6AF3" w:rsidP="00E82137">
      <w:r>
        <w:t xml:space="preserve"> In the second experiment, VISOR will be further improved and consolidated. </w:t>
      </w:r>
    </w:p>
    <w:p w14:paraId="2F627E9B" w14:textId="77777777" w:rsidR="00AD6AF3" w:rsidRDefault="00AD6AF3" w:rsidP="00AD6AF3">
      <w:pPr>
        <w:pStyle w:val="Heading1"/>
        <w:numPr>
          <w:ilvl w:val="0"/>
          <w:numId w:val="21"/>
        </w:numPr>
      </w:pPr>
      <w:proofErr w:type="spellStart"/>
      <w:r>
        <w:t>PaasPop</w:t>
      </w:r>
      <w:proofErr w:type="spellEnd"/>
      <w:r>
        <w:t>: Locus of the Experiments</w:t>
      </w:r>
    </w:p>
    <w:p w14:paraId="709FBD4C" w14:textId="77777777" w:rsidR="00994796" w:rsidRPr="00994796" w:rsidRDefault="00994796" w:rsidP="00994796"/>
    <w:p w14:paraId="753CEABD" w14:textId="43214E7E" w:rsidR="00D53477" w:rsidRDefault="00AD6AF3" w:rsidP="00E82137">
      <w:proofErr w:type="spellStart"/>
      <w:r>
        <w:t>PaasPop</w:t>
      </w:r>
      <w:proofErr w:type="spellEnd"/>
      <w:r w:rsidRPr="00AD6AF3">
        <w:t xml:space="preserve"> </w:t>
      </w:r>
      <w:r w:rsidR="00D53477">
        <w:t xml:space="preserve">traditionally </w:t>
      </w:r>
      <w:r w:rsidR="00C351EC">
        <w:t xml:space="preserve">kicks of the festival season in the Netherlands. </w:t>
      </w:r>
      <w:r w:rsidR="00994796">
        <w:t xml:space="preserve">It is organized each year in the municipality of </w:t>
      </w:r>
      <w:proofErr w:type="spellStart"/>
      <w:r w:rsidR="00994796">
        <w:t>Meierijstad</w:t>
      </w:r>
      <w:proofErr w:type="spellEnd"/>
      <w:r w:rsidR="00994796">
        <w:t xml:space="preserve"> (</w:t>
      </w:r>
      <w:proofErr w:type="spellStart"/>
      <w:r w:rsidR="00994796">
        <w:t>Schijndel</w:t>
      </w:r>
      <w:proofErr w:type="spellEnd"/>
      <w:r w:rsidR="00994796">
        <w:t xml:space="preserve">) as a three-day event during the Easter weekend. </w:t>
      </w:r>
      <w:r w:rsidR="00D53477">
        <w:t xml:space="preserve">In 2019, </w:t>
      </w:r>
      <w:proofErr w:type="spellStart"/>
      <w:r w:rsidR="00D53477">
        <w:t>Paaspop</w:t>
      </w:r>
      <w:proofErr w:type="spellEnd"/>
      <w:r w:rsidR="00D53477">
        <w:t xml:space="preserve"> will be organized in on April 19</w:t>
      </w:r>
      <w:r w:rsidR="00D53477" w:rsidRPr="00D53477">
        <w:rPr>
          <w:vertAlign w:val="superscript"/>
        </w:rPr>
        <w:t>th</w:t>
      </w:r>
      <w:r w:rsidR="00D53477">
        <w:t>, 20</w:t>
      </w:r>
      <w:r w:rsidR="00D53477" w:rsidRPr="00D53477">
        <w:rPr>
          <w:vertAlign w:val="superscript"/>
        </w:rPr>
        <w:t>th</w:t>
      </w:r>
      <w:r w:rsidR="00D53477">
        <w:t xml:space="preserve"> and 21th. </w:t>
      </w:r>
    </w:p>
    <w:p w14:paraId="5A8DC9C4" w14:textId="37AE5BD1" w:rsidR="00405976" w:rsidRDefault="00994796" w:rsidP="00E82137">
      <w:r>
        <w:t xml:space="preserve">Typically, there are 15 stages with more than 175 bands, </w:t>
      </w:r>
      <w:r w:rsidR="00AD6AF3" w:rsidRPr="00AD6AF3">
        <w:t xml:space="preserve">including a wide range of musical and theater genres. </w:t>
      </w:r>
    </w:p>
    <w:p w14:paraId="7B56A061" w14:textId="326504FF" w:rsidR="00405976" w:rsidRDefault="00405976" w:rsidP="00681090">
      <w:pPr>
        <w:jc w:val="center"/>
        <w:pPrChange w:id="11" w:author="Microsoft Office User" w:date="2019-03-07T09:52:00Z">
          <w:pPr/>
        </w:pPrChange>
      </w:pPr>
      <w:r w:rsidRPr="00405976">
        <w:rPr>
          <w:noProof/>
        </w:rPr>
        <w:drawing>
          <wp:inline distT="0" distB="0" distL="0" distR="0" wp14:anchorId="687D811A" wp14:editId="586C7789">
            <wp:extent cx="3619850" cy="4956810"/>
            <wp:effectExtent l="4445"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3638005" cy="4981670"/>
                    </a:xfrm>
                    <a:prstGeom prst="rect">
                      <a:avLst/>
                    </a:prstGeom>
                  </pic:spPr>
                </pic:pic>
              </a:graphicData>
            </a:graphic>
          </wp:inline>
        </w:drawing>
      </w:r>
    </w:p>
    <w:p w14:paraId="6FD9A2E0" w14:textId="07C32A0C" w:rsidR="00994796" w:rsidRDefault="00994796" w:rsidP="00E82137">
      <w:r>
        <w:t xml:space="preserve">Next to its broad music offerings, </w:t>
      </w:r>
      <w:proofErr w:type="spellStart"/>
      <w:r>
        <w:t>Paaspop</w:t>
      </w:r>
      <w:proofErr w:type="spellEnd"/>
      <w:r>
        <w:t xml:space="preserve"> also boasts many other activities including </w:t>
      </w:r>
      <w:r w:rsidR="006B5CB6">
        <w:t xml:space="preserve">a barber shop, </w:t>
      </w:r>
      <w:r w:rsidR="006B5CB6" w:rsidRPr="006B5CB6">
        <w:t xml:space="preserve">hot tubs, </w:t>
      </w:r>
      <w:r w:rsidR="006B5CB6">
        <w:t xml:space="preserve">a </w:t>
      </w:r>
      <w:r w:rsidR="006B5CB6" w:rsidRPr="006B5CB6">
        <w:t xml:space="preserve">camping </w:t>
      </w:r>
      <w:proofErr w:type="gramStart"/>
      <w:r w:rsidR="006B5CB6" w:rsidRPr="006B5CB6">
        <w:t xml:space="preserve">shop,  </w:t>
      </w:r>
      <w:r w:rsidR="006B5CB6">
        <w:t>a</w:t>
      </w:r>
      <w:proofErr w:type="gramEnd"/>
      <w:r w:rsidR="006B5CB6">
        <w:t xml:space="preserve"> </w:t>
      </w:r>
      <w:r w:rsidR="006B5CB6" w:rsidRPr="006B5CB6">
        <w:t xml:space="preserve">coffee lounge, </w:t>
      </w:r>
      <w:r w:rsidR="00985152">
        <w:t xml:space="preserve">a </w:t>
      </w:r>
      <w:r w:rsidR="006B5CB6" w:rsidRPr="006B5CB6">
        <w:t xml:space="preserve">retro seventies-eighties </w:t>
      </w:r>
      <w:r w:rsidR="00985152" w:rsidRPr="006B5CB6">
        <w:t>roller-skate</w:t>
      </w:r>
      <w:r w:rsidR="00985152">
        <w:t xml:space="preserve"> track, </w:t>
      </w:r>
      <w:r w:rsidR="006B5CB6">
        <w:t>an old</w:t>
      </w:r>
      <w:r w:rsidR="006B5CB6" w:rsidRPr="006B5CB6">
        <w:t xml:space="preserve"> school Arcade</w:t>
      </w:r>
      <w:r w:rsidR="006B5CB6">
        <w:t xml:space="preserve"> </w:t>
      </w:r>
      <w:r w:rsidR="006B5CB6" w:rsidRPr="006B5CB6">
        <w:t xml:space="preserve">hall </w:t>
      </w:r>
      <w:r w:rsidR="006B5CB6">
        <w:t>and</w:t>
      </w:r>
      <w:r w:rsidR="006B5CB6" w:rsidRPr="006B5CB6">
        <w:t xml:space="preserve"> </w:t>
      </w:r>
      <w:proofErr w:type="spellStart"/>
      <w:r w:rsidR="006B5CB6">
        <w:t>a</w:t>
      </w:r>
      <w:proofErr w:type="spellEnd"/>
      <w:r w:rsidR="006B5CB6">
        <w:t xml:space="preserve"> actual cinema.</w:t>
      </w:r>
    </w:p>
    <w:p w14:paraId="3E32148C" w14:textId="5296938C" w:rsidR="00D53477" w:rsidRDefault="006B5CB6" w:rsidP="00E82137">
      <w:proofErr w:type="spellStart"/>
      <w:r>
        <w:t>Mutli</w:t>
      </w:r>
      <w:proofErr w:type="spellEnd"/>
      <w:r>
        <w:t xml:space="preserve">-day tickets holders typically reside at the </w:t>
      </w:r>
      <w:r w:rsidR="00D53477">
        <w:t xml:space="preserve">luxurious </w:t>
      </w:r>
      <w:r>
        <w:t xml:space="preserve">camping site of the festival. </w:t>
      </w:r>
      <w:r w:rsidR="00D53477">
        <w:t xml:space="preserve">The camping site boasts not only spots for their own tents, but also, festival caravans, huts and glamping like festival tents such as Wigwags. </w:t>
      </w:r>
    </w:p>
    <w:p w14:paraId="3FBF951C" w14:textId="0C3B1F14" w:rsidR="0010440C" w:rsidRDefault="00EE0162" w:rsidP="0010440C">
      <w:pPr>
        <w:pStyle w:val="Heading1"/>
        <w:numPr>
          <w:ilvl w:val="0"/>
          <w:numId w:val="21"/>
        </w:numPr>
      </w:pPr>
      <w:r>
        <w:lastRenderedPageBreak/>
        <w:t xml:space="preserve">Experiments at </w:t>
      </w:r>
      <w:proofErr w:type="spellStart"/>
      <w:r>
        <w:t>Paaspop</w:t>
      </w:r>
      <w:proofErr w:type="spellEnd"/>
    </w:p>
    <w:p w14:paraId="5323EFAC" w14:textId="24AE762C" w:rsidR="00EE0162" w:rsidRDefault="00EE0162" w:rsidP="00EE0162"/>
    <w:p w14:paraId="0EE2E4E1" w14:textId="53D4D5C8" w:rsidR="006E02FD" w:rsidRDefault="001C3B0B" w:rsidP="00EE0162">
      <w:r>
        <w:t xml:space="preserve">During </w:t>
      </w:r>
      <w:proofErr w:type="spellStart"/>
      <w:r>
        <w:t>Paaspop</w:t>
      </w:r>
      <w:proofErr w:type="spellEnd"/>
      <w:r>
        <w:t xml:space="preserve"> we will run three experiments to iteratively test and further improve the VISOR toolset. These experiments will run for a 2-4 hours a festival day; after each experiment the results are evaluated and factored into the VISOR tool</w:t>
      </w:r>
      <w:r w:rsidR="006E02FD">
        <w:t>set.</w:t>
      </w:r>
    </w:p>
    <w:p w14:paraId="3D7B413F" w14:textId="68F5F40C" w:rsidR="00171632" w:rsidRPr="00171632" w:rsidDel="00B91228" w:rsidRDefault="00171632" w:rsidP="00171632">
      <w:pPr>
        <w:pStyle w:val="Heading1"/>
        <w:numPr>
          <w:ilvl w:val="1"/>
          <w:numId w:val="21"/>
        </w:numPr>
        <w:rPr>
          <w:del w:id="12" w:author="Microsoft Office User" w:date="2019-03-07T09:55:00Z"/>
          <w:sz w:val="28"/>
          <w:szCs w:val="28"/>
        </w:rPr>
      </w:pPr>
      <w:proofErr w:type="spellStart"/>
      <w:r>
        <w:rPr>
          <w:sz w:val="28"/>
          <w:szCs w:val="28"/>
        </w:rPr>
        <w:t>PaasPop</w:t>
      </w:r>
      <w:proofErr w:type="spellEnd"/>
      <w:ins w:id="13" w:author="Microsoft Office User" w:date="2019-03-07T09:55:00Z">
        <w:r w:rsidR="00B91228">
          <w:rPr>
            <w:sz w:val="28"/>
            <w:szCs w:val="28"/>
          </w:rPr>
          <w:t xml:space="preserve"> Event Experimentation:</w:t>
        </w:r>
      </w:ins>
      <w:r>
        <w:rPr>
          <w:sz w:val="28"/>
          <w:szCs w:val="28"/>
        </w:rPr>
        <w:t xml:space="preserve"> Principles and Assumptions</w:t>
      </w:r>
    </w:p>
    <w:p w14:paraId="20AD9008" w14:textId="77777777" w:rsidR="00171632" w:rsidRDefault="00171632" w:rsidP="00EE0162">
      <w:pPr>
        <w:pStyle w:val="Heading1"/>
        <w:numPr>
          <w:ilvl w:val="1"/>
          <w:numId w:val="21"/>
        </w:numPr>
        <w:pPrChange w:id="14" w:author="Microsoft Office User" w:date="2019-03-07T09:55:00Z">
          <w:pPr/>
        </w:pPrChange>
      </w:pPr>
    </w:p>
    <w:p w14:paraId="6A3AE421" w14:textId="77777777" w:rsidR="006E02FD" w:rsidRDefault="006E02FD" w:rsidP="00EE0162">
      <w:r>
        <w:t xml:space="preserve">We have defined 3 guiding principles underpinning the </w:t>
      </w:r>
      <w:proofErr w:type="spellStart"/>
      <w:r>
        <w:t>Paaspop</w:t>
      </w:r>
      <w:proofErr w:type="spellEnd"/>
      <w:r>
        <w:t xml:space="preserve"> experiments:</w:t>
      </w:r>
    </w:p>
    <w:p w14:paraId="53F843E9" w14:textId="3B161D81" w:rsidR="00EE0162" w:rsidRDefault="006E02FD" w:rsidP="006E02FD">
      <w:pPr>
        <w:pStyle w:val="ListParagraph"/>
        <w:numPr>
          <w:ilvl w:val="0"/>
          <w:numId w:val="25"/>
        </w:numPr>
      </w:pPr>
      <w:r>
        <w:t xml:space="preserve">The experiments revolve around safety and security in general within the </w:t>
      </w:r>
      <w:proofErr w:type="spellStart"/>
      <w:r>
        <w:t>Paaspop</w:t>
      </w:r>
      <w:proofErr w:type="spellEnd"/>
      <w:r>
        <w:t xml:space="preserve"> festival terrain, and will as such </w:t>
      </w:r>
      <w:r w:rsidRPr="006E02FD">
        <w:rPr>
          <w:i/>
        </w:rPr>
        <w:t>not</w:t>
      </w:r>
      <w:r>
        <w:t xml:space="preserve"> be directed towards detection of criminal activities and persons;</w:t>
      </w:r>
    </w:p>
    <w:p w14:paraId="1D1EE531" w14:textId="08EB126F" w:rsidR="006E02FD" w:rsidRDefault="006E02FD" w:rsidP="006E02FD">
      <w:pPr>
        <w:pStyle w:val="ListParagraph"/>
        <w:numPr>
          <w:ilvl w:val="0"/>
          <w:numId w:val="25"/>
        </w:numPr>
      </w:pPr>
      <w:r>
        <w:t>The experiments will be designed in such a way that the privacy of festival goers is persevered;</w:t>
      </w:r>
    </w:p>
    <w:p w14:paraId="3D2EECC3" w14:textId="74114D81" w:rsidR="006E02FD" w:rsidRPr="00EE0162" w:rsidRDefault="006E02FD" w:rsidP="006E02FD">
      <w:pPr>
        <w:pStyle w:val="ListParagraph"/>
        <w:numPr>
          <w:ilvl w:val="0"/>
          <w:numId w:val="25"/>
        </w:numPr>
      </w:pPr>
      <w:r>
        <w:t>The experiments will not interfere with the normal security and safety operations.</w:t>
      </w:r>
    </w:p>
    <w:p w14:paraId="41BD368C" w14:textId="6662A0C8" w:rsidR="00AD6AF3" w:rsidRDefault="005531EA" w:rsidP="00E82137">
      <w:r>
        <w:t xml:space="preserve">In addition to these principles, the experiments will </w:t>
      </w:r>
      <w:r w:rsidR="00C77006">
        <w:t>take place in the following setting:</w:t>
      </w:r>
    </w:p>
    <w:p w14:paraId="0DB0B1A3" w14:textId="39835F47" w:rsidR="00C77006" w:rsidRDefault="00C77006" w:rsidP="00C77006">
      <w:pPr>
        <w:pStyle w:val="ListParagraph"/>
        <w:numPr>
          <w:ilvl w:val="0"/>
          <w:numId w:val="26"/>
        </w:numPr>
      </w:pPr>
      <w:r>
        <w:t>Software and hardware</w:t>
      </w:r>
      <w:r w:rsidR="00E6641A">
        <w:t>:</w:t>
      </w:r>
    </w:p>
    <w:p w14:paraId="7FEB0B91" w14:textId="02AEDEF1" w:rsidR="00E6641A" w:rsidRDefault="00E6641A" w:rsidP="00E6641A">
      <w:pPr>
        <w:pStyle w:val="ListParagraph"/>
        <w:numPr>
          <w:ilvl w:val="1"/>
          <w:numId w:val="26"/>
        </w:numPr>
      </w:pPr>
      <w:r>
        <w:t>A local hardware infrastructure will be put in place comprising:</w:t>
      </w:r>
    </w:p>
    <w:p w14:paraId="09AB65F2" w14:textId="77913F8D" w:rsidR="00E6641A" w:rsidRDefault="00301E1D" w:rsidP="00E6641A">
      <w:pPr>
        <w:pStyle w:val="ListParagraph"/>
        <w:numPr>
          <w:ilvl w:val="2"/>
          <w:numId w:val="26"/>
        </w:numPr>
      </w:pPr>
      <w:r>
        <w:t>Three Screens/Monitors</w:t>
      </w:r>
    </w:p>
    <w:p w14:paraId="1178CE09" w14:textId="77777777" w:rsidR="00301E1D" w:rsidRPr="00301E1D" w:rsidRDefault="00301E1D" w:rsidP="00301E1D">
      <w:pPr>
        <w:pStyle w:val="ListParagraph"/>
        <w:numPr>
          <w:ilvl w:val="2"/>
          <w:numId w:val="26"/>
        </w:numPr>
        <w:rPr>
          <w:bCs/>
        </w:rPr>
      </w:pPr>
      <w:r>
        <w:t xml:space="preserve">20 TB </w:t>
      </w:r>
      <w:r w:rsidRPr="00301E1D">
        <w:rPr>
          <w:bCs/>
        </w:rPr>
        <w:t>WD My Book Duo 20TB</w:t>
      </w:r>
    </w:p>
    <w:p w14:paraId="1A3FF2F8" w14:textId="5F517787" w:rsidR="00301E1D" w:rsidRDefault="00301E1D" w:rsidP="00E6641A">
      <w:pPr>
        <w:pStyle w:val="ListParagraph"/>
        <w:numPr>
          <w:ilvl w:val="2"/>
          <w:numId w:val="26"/>
        </w:numPr>
      </w:pPr>
      <w:r>
        <w:t>3 VUZIX glasses</w:t>
      </w:r>
    </w:p>
    <w:p w14:paraId="53635700" w14:textId="62C9B19A" w:rsidR="00301E1D" w:rsidRDefault="00301E1D" w:rsidP="00E6641A">
      <w:pPr>
        <w:pStyle w:val="ListParagraph"/>
        <w:numPr>
          <w:ilvl w:val="2"/>
          <w:numId w:val="26"/>
        </w:numPr>
      </w:pPr>
      <w:r>
        <w:t>3 Android smart phones</w:t>
      </w:r>
    </w:p>
    <w:p w14:paraId="6EAF4951" w14:textId="22ABD9F3" w:rsidR="00301E1D" w:rsidRDefault="00301E1D" w:rsidP="00301E1D">
      <w:pPr>
        <w:pStyle w:val="ListParagraph"/>
        <w:numPr>
          <w:ilvl w:val="1"/>
          <w:numId w:val="26"/>
        </w:numPr>
      </w:pPr>
      <w:r>
        <w:t>Software will be deployed on:</w:t>
      </w:r>
    </w:p>
    <w:p w14:paraId="35D5063C" w14:textId="76DABEAA" w:rsidR="00301E1D" w:rsidRDefault="00301E1D" w:rsidP="00301E1D">
      <w:pPr>
        <w:pStyle w:val="ListParagraph"/>
        <w:numPr>
          <w:ilvl w:val="2"/>
          <w:numId w:val="26"/>
        </w:numPr>
      </w:pPr>
      <w:r>
        <w:t xml:space="preserve">VUZIX glasses during </w:t>
      </w:r>
      <w:proofErr w:type="spellStart"/>
      <w:r>
        <w:t>Paaspop</w:t>
      </w:r>
      <w:proofErr w:type="spellEnd"/>
    </w:p>
    <w:p w14:paraId="17EA1D4C" w14:textId="466A23D1" w:rsidR="00301E1D" w:rsidRDefault="00301E1D" w:rsidP="00301E1D">
      <w:pPr>
        <w:pStyle w:val="ListParagraph"/>
        <w:numPr>
          <w:ilvl w:val="2"/>
          <w:numId w:val="26"/>
        </w:numPr>
      </w:pPr>
      <w:proofErr w:type="spellStart"/>
      <w:r>
        <w:t>SurfSara</w:t>
      </w:r>
      <w:proofErr w:type="spellEnd"/>
      <w:del w:id="15" w:author="Microsoft Office User" w:date="2019-03-07T09:34:00Z">
        <w:r w:rsidDel="006E7A20">
          <w:delText>h</w:delText>
        </w:r>
      </w:del>
      <w:r>
        <w:t xml:space="preserve"> cluster for training of the ML model.</w:t>
      </w:r>
    </w:p>
    <w:p w14:paraId="70ECECBA" w14:textId="77777777" w:rsidR="00301E1D" w:rsidRDefault="00301E1D" w:rsidP="00301E1D">
      <w:pPr>
        <w:pStyle w:val="ListParagraph"/>
        <w:ind w:left="2160"/>
      </w:pPr>
    </w:p>
    <w:p w14:paraId="2C5DE358" w14:textId="3C2D8F35" w:rsidR="00301E1D" w:rsidRDefault="00C77006" w:rsidP="00301E1D">
      <w:pPr>
        <w:pStyle w:val="ListParagraph"/>
        <w:numPr>
          <w:ilvl w:val="0"/>
          <w:numId w:val="26"/>
        </w:numPr>
      </w:pPr>
      <w:r>
        <w:t>Unit</w:t>
      </w:r>
      <w:r w:rsidR="00301E1D">
        <w:t xml:space="preserve">: the experiments will be prepared, overseen and evaluated from the VISOR Control Room which sits in a container at the festival terrain. The unit will provide three working places, a meeting table and storage. </w:t>
      </w:r>
    </w:p>
    <w:p w14:paraId="60B3FEC6" w14:textId="2804FF7A" w:rsidR="00301E1D" w:rsidRDefault="00C77006" w:rsidP="00301E1D">
      <w:pPr>
        <w:pStyle w:val="ListParagraph"/>
        <w:numPr>
          <w:ilvl w:val="0"/>
          <w:numId w:val="26"/>
        </w:numPr>
      </w:pPr>
      <w:r>
        <w:t>Student volunteers</w:t>
      </w:r>
      <w:r w:rsidR="00301E1D">
        <w:t>. VISOR will rely on 6 student volunteers to conduct the experiments.</w:t>
      </w:r>
    </w:p>
    <w:p w14:paraId="028E219A" w14:textId="72B34B01" w:rsidR="00C77006" w:rsidRDefault="00C77006" w:rsidP="00C77006">
      <w:pPr>
        <w:pStyle w:val="ListParagraph"/>
        <w:numPr>
          <w:ilvl w:val="0"/>
          <w:numId w:val="26"/>
        </w:numPr>
      </w:pPr>
      <w:r>
        <w:t>….</w:t>
      </w:r>
    </w:p>
    <w:p w14:paraId="749009AF" w14:textId="27C2FAFC" w:rsidR="007E4BCD" w:rsidRPr="00171632" w:rsidDel="00B91228" w:rsidRDefault="007E4BCD" w:rsidP="007E4BCD">
      <w:pPr>
        <w:pStyle w:val="Heading1"/>
        <w:numPr>
          <w:ilvl w:val="1"/>
          <w:numId w:val="21"/>
        </w:numPr>
        <w:rPr>
          <w:del w:id="16" w:author="Microsoft Office User" w:date="2019-03-07T09:55:00Z"/>
          <w:sz w:val="28"/>
          <w:szCs w:val="28"/>
        </w:rPr>
      </w:pPr>
      <w:proofErr w:type="spellStart"/>
      <w:r>
        <w:rPr>
          <w:sz w:val="28"/>
          <w:szCs w:val="28"/>
        </w:rPr>
        <w:t>PaasPop</w:t>
      </w:r>
      <w:proofErr w:type="spellEnd"/>
      <w:ins w:id="17" w:author="Microsoft Office User" w:date="2019-03-07T09:55:00Z">
        <w:r w:rsidR="00B91228">
          <w:rPr>
            <w:sz w:val="28"/>
            <w:szCs w:val="28"/>
          </w:rPr>
          <w:t xml:space="preserve"> Event</w:t>
        </w:r>
      </w:ins>
      <w:r>
        <w:rPr>
          <w:sz w:val="28"/>
          <w:szCs w:val="28"/>
        </w:rPr>
        <w:t xml:space="preserve"> </w:t>
      </w:r>
      <w:del w:id="18" w:author="Microsoft Office User" w:date="2019-03-07T09:55:00Z">
        <w:r w:rsidDel="00B91228">
          <w:rPr>
            <w:sz w:val="28"/>
            <w:szCs w:val="28"/>
          </w:rPr>
          <w:delText>DataSets</w:delText>
        </w:r>
      </w:del>
      <w:ins w:id="19" w:author="Microsoft Office User" w:date="2019-03-07T09:55:00Z">
        <w:r w:rsidR="00B91228">
          <w:rPr>
            <w:sz w:val="28"/>
            <w:szCs w:val="28"/>
          </w:rPr>
          <w:t>Data</w:t>
        </w:r>
        <w:r w:rsidR="00B91228">
          <w:rPr>
            <w:sz w:val="28"/>
            <w:szCs w:val="28"/>
          </w:rPr>
          <w:t>s</w:t>
        </w:r>
        <w:r w:rsidR="00B91228">
          <w:rPr>
            <w:sz w:val="28"/>
            <w:szCs w:val="28"/>
          </w:rPr>
          <w:t>ets</w:t>
        </w:r>
      </w:ins>
    </w:p>
    <w:p w14:paraId="50732EC1" w14:textId="7F1D82DB" w:rsidR="00C77006" w:rsidRDefault="00C77006" w:rsidP="00C77006">
      <w:pPr>
        <w:pStyle w:val="Heading1"/>
        <w:numPr>
          <w:ilvl w:val="1"/>
          <w:numId w:val="21"/>
        </w:numPr>
        <w:pPrChange w:id="20" w:author="Microsoft Office User" w:date="2019-03-07T09:55:00Z">
          <w:pPr/>
        </w:pPrChange>
      </w:pPr>
    </w:p>
    <w:p w14:paraId="2A31FBBA" w14:textId="446CF28F" w:rsidR="00C77006" w:rsidRDefault="00C77006" w:rsidP="00C77006">
      <w:r>
        <w:t xml:space="preserve">Data sources that will be exploited during the VISOR </w:t>
      </w:r>
      <w:proofErr w:type="spellStart"/>
      <w:r>
        <w:t>Paaspop</w:t>
      </w:r>
      <w:proofErr w:type="spellEnd"/>
      <w:r>
        <w:t xml:space="preserve"> experiment include:</w:t>
      </w:r>
    </w:p>
    <w:p w14:paraId="0A71DCD8" w14:textId="6B4EB3DD" w:rsidR="00C77006" w:rsidRDefault="00866782" w:rsidP="00C77006">
      <w:pPr>
        <w:pStyle w:val="ListParagraph"/>
        <w:numPr>
          <w:ilvl w:val="0"/>
          <w:numId w:val="27"/>
        </w:numPr>
      </w:pPr>
      <w:r>
        <w:t>Upfront data</w:t>
      </w:r>
      <w:r w:rsidR="00C77006">
        <w:t>:</w:t>
      </w:r>
    </w:p>
    <w:p w14:paraId="075A229A" w14:textId="264497D3" w:rsidR="00C77006" w:rsidRDefault="00C77006" w:rsidP="00C77006">
      <w:pPr>
        <w:pStyle w:val="ListParagraph"/>
        <w:numPr>
          <w:ilvl w:val="1"/>
          <w:numId w:val="27"/>
        </w:numPr>
      </w:pPr>
      <w:r>
        <w:t>Ticket sales info</w:t>
      </w:r>
    </w:p>
    <w:p w14:paraId="30813380" w14:textId="46FB364A" w:rsidR="00C77006" w:rsidRDefault="00C77006" w:rsidP="00C77006">
      <w:pPr>
        <w:pStyle w:val="ListParagraph"/>
        <w:numPr>
          <w:ilvl w:val="1"/>
          <w:numId w:val="27"/>
        </w:numPr>
      </w:pPr>
      <w:r>
        <w:t>Camping rental info</w:t>
      </w:r>
    </w:p>
    <w:p w14:paraId="2E5E8F8C" w14:textId="1CD3E047" w:rsidR="00C77006" w:rsidRDefault="00C77006" w:rsidP="00C77006">
      <w:pPr>
        <w:pStyle w:val="ListParagraph"/>
        <w:numPr>
          <w:ilvl w:val="1"/>
          <w:numId w:val="27"/>
        </w:numPr>
      </w:pPr>
      <w:r>
        <w:t>Facebook/social media info</w:t>
      </w:r>
    </w:p>
    <w:p w14:paraId="074FC463" w14:textId="780FFF9F" w:rsidR="00C77006" w:rsidRDefault="00C77006" w:rsidP="00C77006">
      <w:pPr>
        <w:pStyle w:val="ListParagraph"/>
        <w:numPr>
          <w:ilvl w:val="1"/>
          <w:numId w:val="27"/>
        </w:numPr>
      </w:pPr>
      <w:proofErr w:type="spellStart"/>
      <w:r>
        <w:t>GoogleMaps</w:t>
      </w:r>
      <w:proofErr w:type="spellEnd"/>
    </w:p>
    <w:p w14:paraId="18CE70F9" w14:textId="17F2DF15" w:rsidR="00C77006" w:rsidRDefault="00866782" w:rsidP="00C77006">
      <w:pPr>
        <w:pStyle w:val="ListParagraph"/>
        <w:numPr>
          <w:ilvl w:val="1"/>
          <w:numId w:val="27"/>
        </w:numPr>
      </w:pPr>
      <w:r>
        <w:t xml:space="preserve">Training material from the web (e.g., </w:t>
      </w:r>
    </w:p>
    <w:p w14:paraId="54DEEFA8" w14:textId="77777777" w:rsidR="00BB3547" w:rsidRDefault="00BB3547" w:rsidP="00BB3547">
      <w:pPr>
        <w:pStyle w:val="ListParagraph"/>
        <w:ind w:left="1440"/>
      </w:pPr>
    </w:p>
    <w:p w14:paraId="7128475A" w14:textId="77777777" w:rsidR="00C77006" w:rsidRDefault="00C77006" w:rsidP="00C77006">
      <w:pPr>
        <w:pStyle w:val="ListParagraph"/>
        <w:numPr>
          <w:ilvl w:val="0"/>
          <w:numId w:val="27"/>
        </w:numPr>
      </w:pPr>
      <w:r>
        <w:t>Streaming data:</w:t>
      </w:r>
    </w:p>
    <w:p w14:paraId="541C8DDB" w14:textId="77777777" w:rsidR="00C77006" w:rsidRDefault="00C77006" w:rsidP="00C77006">
      <w:pPr>
        <w:pStyle w:val="ListParagraph"/>
        <w:numPr>
          <w:ilvl w:val="1"/>
          <w:numId w:val="27"/>
        </w:numPr>
      </w:pPr>
      <w:r>
        <w:t>Drones footage</w:t>
      </w:r>
    </w:p>
    <w:p w14:paraId="7850AE5E" w14:textId="77777777" w:rsidR="00C77006" w:rsidRDefault="00C77006" w:rsidP="00C77006">
      <w:pPr>
        <w:pStyle w:val="ListParagraph"/>
        <w:numPr>
          <w:ilvl w:val="1"/>
          <w:numId w:val="27"/>
        </w:numPr>
      </w:pPr>
      <w:r>
        <w:lastRenderedPageBreak/>
        <w:t>Fixed camera’s (CCTV)</w:t>
      </w:r>
    </w:p>
    <w:p w14:paraId="7DB51B5C" w14:textId="4E7EFA2F" w:rsidR="00C77006" w:rsidRDefault="00C77006" w:rsidP="00C77006">
      <w:pPr>
        <w:pStyle w:val="ListParagraph"/>
        <w:numPr>
          <w:ilvl w:val="1"/>
          <w:numId w:val="27"/>
        </w:numPr>
      </w:pPr>
      <w:r>
        <w:t>Video “on the ground” (smart glasses/phone)</w:t>
      </w:r>
    </w:p>
    <w:p w14:paraId="1FE43D38" w14:textId="2B496CD9" w:rsidR="005564B2" w:rsidRPr="00171632" w:rsidDel="00B91228" w:rsidRDefault="005564B2" w:rsidP="005564B2">
      <w:pPr>
        <w:pStyle w:val="Heading1"/>
        <w:numPr>
          <w:ilvl w:val="1"/>
          <w:numId w:val="21"/>
        </w:numPr>
        <w:rPr>
          <w:del w:id="21" w:author="Microsoft Office User" w:date="2019-03-07T09:56:00Z"/>
          <w:sz w:val="28"/>
          <w:szCs w:val="28"/>
        </w:rPr>
      </w:pPr>
      <w:proofErr w:type="spellStart"/>
      <w:r>
        <w:rPr>
          <w:sz w:val="28"/>
          <w:szCs w:val="28"/>
        </w:rPr>
        <w:t>PaasPop</w:t>
      </w:r>
      <w:proofErr w:type="spellEnd"/>
      <w:ins w:id="22" w:author="Microsoft Office User" w:date="2019-03-07T09:56:00Z">
        <w:r w:rsidR="00B91228">
          <w:rPr>
            <w:sz w:val="28"/>
            <w:szCs w:val="28"/>
          </w:rPr>
          <w:t xml:space="preserve"> Event Experimentation</w:t>
        </w:r>
      </w:ins>
      <w:r>
        <w:rPr>
          <w:sz w:val="28"/>
          <w:szCs w:val="28"/>
        </w:rPr>
        <w:t xml:space="preserve"> Scenarios</w:t>
      </w:r>
    </w:p>
    <w:p w14:paraId="4C1D4F13" w14:textId="1B6F7614" w:rsidR="009A4A41" w:rsidRPr="009A4A41" w:rsidRDefault="009A4A41" w:rsidP="00E82137">
      <w:pPr>
        <w:pStyle w:val="Heading1"/>
        <w:numPr>
          <w:ilvl w:val="1"/>
          <w:numId w:val="21"/>
        </w:numPr>
        <w:pPrChange w:id="23" w:author="Microsoft Office User" w:date="2019-03-07T09:56:00Z">
          <w:pPr/>
        </w:pPrChange>
      </w:pPr>
    </w:p>
    <w:p w14:paraId="0AEB4470" w14:textId="0650D0D0" w:rsidR="008C2CE8" w:rsidRDefault="008C2CE8" w:rsidP="00E82137">
      <w:r>
        <w:t xml:space="preserve">The </w:t>
      </w:r>
      <w:proofErr w:type="spellStart"/>
      <w:r>
        <w:t>Paaspop</w:t>
      </w:r>
      <w:proofErr w:type="spellEnd"/>
      <w:r>
        <w:t xml:space="preserve"> scenarios have been designed based on various </w:t>
      </w:r>
      <w:proofErr w:type="spellStart"/>
      <w:r>
        <w:t>discusisons</w:t>
      </w:r>
      <w:proofErr w:type="spellEnd"/>
      <w:r>
        <w:t xml:space="preserve"> with the key stakeholders, viz. the security company and </w:t>
      </w:r>
      <w:proofErr w:type="spellStart"/>
      <w:r>
        <w:t>Paaspop</w:t>
      </w:r>
      <w:proofErr w:type="spellEnd"/>
      <w:r>
        <w:t xml:space="preserve">, in conjunction with the </w:t>
      </w:r>
      <w:proofErr w:type="spellStart"/>
      <w:r>
        <w:t>Meierij</w:t>
      </w:r>
      <w:proofErr w:type="spellEnd"/>
      <w:r>
        <w:t xml:space="preserve"> </w:t>
      </w:r>
      <w:proofErr w:type="spellStart"/>
      <w:r>
        <w:t>stad</w:t>
      </w:r>
      <w:proofErr w:type="spellEnd"/>
      <w:r>
        <w:t xml:space="preserve"> municipality and the regional police. In addition, the scenarios have been discussed with the key system and software architects, and legal experts. </w:t>
      </w:r>
    </w:p>
    <w:p w14:paraId="610A03EE" w14:textId="4BD997D2" w:rsidR="00C2274B" w:rsidRDefault="008C2CE8" w:rsidP="00E82137">
      <w:r>
        <w:t>In order to have maximum value from the experiments, and learn from them to the fullest extend possible, we have decided to vary them in terms of mere size, impact and sensitivity to failure. Consequently, t</w:t>
      </w:r>
      <w:r w:rsidR="00C2274B">
        <w:t xml:space="preserve">he envisioned scenarios will vary in terms of </w:t>
      </w:r>
      <w:r>
        <w:t xml:space="preserve">risk, where risk entails a function of </w:t>
      </w:r>
      <w:r w:rsidR="00C2274B">
        <w:t>probability of failure/issues and impact from low to high</w:t>
      </w:r>
      <w:r>
        <w:t xml:space="preserve"> </w:t>
      </w:r>
      <w:r w:rsidR="00C2274B">
        <w:t xml:space="preserve">. </w:t>
      </w:r>
    </w:p>
    <w:p w14:paraId="1E119F81" w14:textId="04CC9694" w:rsidR="009A4A41" w:rsidRDefault="009A4A41" w:rsidP="00E82137">
      <w:r w:rsidRPr="009A4A41">
        <w:t xml:space="preserve">We have </w:t>
      </w:r>
      <w:r>
        <w:t xml:space="preserve">the following </w:t>
      </w:r>
      <w:r w:rsidR="00B265AB">
        <w:t>four</w:t>
      </w:r>
      <w:r>
        <w:t xml:space="preserve"> main scenario’s:</w:t>
      </w:r>
    </w:p>
    <w:p w14:paraId="402E818B" w14:textId="4735C403" w:rsidR="001457EA" w:rsidRDefault="001457EA" w:rsidP="001457EA">
      <w:pPr>
        <w:pStyle w:val="ListParagraph"/>
        <w:numPr>
          <w:ilvl w:val="0"/>
          <w:numId w:val="28"/>
        </w:numPr>
      </w:pPr>
      <w:r>
        <w:rPr>
          <w:b/>
        </w:rPr>
        <w:t xml:space="preserve">MR </w:t>
      </w:r>
      <w:r w:rsidRPr="001457EA">
        <w:rPr>
          <w:b/>
        </w:rPr>
        <w:t>Messaging</w:t>
      </w:r>
      <w:r w:rsidR="004458AC">
        <w:rPr>
          <w:b/>
        </w:rPr>
        <w:t xml:space="preserve"> (low probability/low impact)</w:t>
      </w:r>
      <w:r>
        <w:t>. Messages will be sent from the control tower to the VUZIX glasses- they will be project</w:t>
      </w:r>
      <w:r w:rsidR="006E2B5F">
        <w:t xml:space="preserve"> </w:t>
      </w:r>
      <w:r w:rsidR="004458AC">
        <w:t>for example potential warnings, request to check areas, etc.</w:t>
      </w:r>
      <w:r w:rsidR="00B265AB">
        <w:t xml:space="preserve"> The </w:t>
      </w:r>
      <w:proofErr w:type="spellStart"/>
      <w:r w:rsidR="00B265AB">
        <w:t>probabilioty</w:t>
      </w:r>
      <w:proofErr w:type="spellEnd"/>
      <w:r w:rsidR="00B265AB">
        <w:t xml:space="preserve"> that a </w:t>
      </w:r>
      <w:proofErr w:type="gramStart"/>
      <w:r w:rsidR="00B265AB">
        <w:t>risks</w:t>
      </w:r>
      <w:proofErr w:type="gramEnd"/>
      <w:r w:rsidR="00B265AB">
        <w:t xml:space="preserve"> occurs that will jeopardize scenario-0 is very low; from a technical perspective this scenario is not that challenging.</w:t>
      </w:r>
    </w:p>
    <w:p w14:paraId="24712920" w14:textId="77777777" w:rsidR="004458AC" w:rsidRPr="001457EA" w:rsidRDefault="004458AC" w:rsidP="004458AC">
      <w:pPr>
        <w:pStyle w:val="ListParagraph"/>
      </w:pPr>
    </w:p>
    <w:p w14:paraId="19C42654" w14:textId="47610E5E" w:rsidR="007955B7" w:rsidRDefault="009A4A41" w:rsidP="007955B7">
      <w:pPr>
        <w:pStyle w:val="ListParagraph"/>
        <w:numPr>
          <w:ilvl w:val="0"/>
          <w:numId w:val="28"/>
        </w:numPr>
      </w:pPr>
      <w:r w:rsidRPr="001457EA">
        <w:rPr>
          <w:b/>
        </w:rPr>
        <w:t>Object and person identification</w:t>
      </w:r>
      <w:r w:rsidR="004458AC">
        <w:rPr>
          <w:b/>
        </w:rPr>
        <w:t xml:space="preserve"> (low probability/high impact)</w:t>
      </w:r>
      <w:r>
        <w:t xml:space="preserve">. Exploiting VUZIX smart glasses and/or mobile telephone objects and people will be identified and marked in mixed reality settings. To </w:t>
      </w:r>
      <w:r w:rsidR="001457EA">
        <w:t>safeguard</w:t>
      </w:r>
      <w:r>
        <w:t xml:space="preserve"> privacy, only student volunteers and/or security staff will be </w:t>
      </w:r>
      <w:r w:rsidR="001457EA">
        <w:t xml:space="preserve">identified. For this </w:t>
      </w:r>
      <w:r w:rsidR="00B265AB">
        <w:t>purpose,</w:t>
      </w:r>
      <w:r w:rsidR="001457EA">
        <w:t xml:space="preserve"> they will allow to provide pictures of their face. </w:t>
      </w:r>
      <w:r w:rsidR="000E701E">
        <w:t xml:space="preserve">Theoretically speaking, this experiment could be setup as </w:t>
      </w:r>
      <w:proofErr w:type="spellStart"/>
      <w:proofErr w:type="gramStart"/>
      <w:r w:rsidR="000E701E">
        <w:t>a</w:t>
      </w:r>
      <w:proofErr w:type="spellEnd"/>
      <w:proofErr w:type="gramEnd"/>
      <w:r w:rsidR="000E701E">
        <w:t xml:space="preserve"> adversarial scenario where the drone person/object and the smart glass variant will compete.</w:t>
      </w:r>
    </w:p>
    <w:p w14:paraId="479ED1BA" w14:textId="124226A9" w:rsidR="007955B7" w:rsidRDefault="007955B7" w:rsidP="007955B7">
      <w:pPr>
        <w:jc w:val="center"/>
      </w:pPr>
      <w:r>
        <w:rPr>
          <w:noProof/>
        </w:rPr>
        <w:drawing>
          <wp:inline distT="0" distB="0" distL="0" distR="0" wp14:anchorId="0ED1E6C8" wp14:editId="6D1E627E">
            <wp:extent cx="4129790" cy="2983043"/>
            <wp:effectExtent l="0" t="0" r="10795" b="14605"/>
            <wp:docPr id="11" name="Chart 1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852CBE5" w14:textId="77777777" w:rsidR="004458AC" w:rsidRDefault="004458AC" w:rsidP="004458AC">
      <w:pPr>
        <w:pStyle w:val="ListParagraph"/>
      </w:pPr>
    </w:p>
    <w:p w14:paraId="47971D05" w14:textId="2791DCE0" w:rsidR="001457EA" w:rsidRDefault="001457EA" w:rsidP="009A4A41">
      <w:pPr>
        <w:pStyle w:val="ListParagraph"/>
        <w:numPr>
          <w:ilvl w:val="0"/>
          <w:numId w:val="28"/>
        </w:numPr>
      </w:pPr>
      <w:proofErr w:type="spellStart"/>
      <w:r w:rsidRPr="001457EA">
        <w:rPr>
          <w:b/>
        </w:rPr>
        <w:lastRenderedPageBreak/>
        <w:t>Moshpit</w:t>
      </w:r>
      <w:proofErr w:type="spellEnd"/>
      <w:r w:rsidRPr="001457EA">
        <w:rPr>
          <w:b/>
        </w:rPr>
        <w:t xml:space="preserve"> Identification and Prediction</w:t>
      </w:r>
      <w:r w:rsidR="004458AC">
        <w:t xml:space="preserve"> </w:t>
      </w:r>
      <w:r w:rsidR="004458AC">
        <w:rPr>
          <w:b/>
        </w:rPr>
        <w:t xml:space="preserve">(low probability/high impact). </w:t>
      </w:r>
      <w:r w:rsidR="00E602E3">
        <w:t xml:space="preserve">This scenario will mainly be conducted in tents exploiting video footage from CCTVs and the smart glasses/smart phones. </w:t>
      </w:r>
      <w:r w:rsidR="00310C6B">
        <w:t xml:space="preserve">The training of </w:t>
      </w:r>
      <w:r w:rsidR="00B265AB">
        <w:t>the</w:t>
      </w:r>
      <w:r w:rsidR="00310C6B">
        <w:t xml:space="preserve"> model can be </w:t>
      </w:r>
      <w:r w:rsidR="00B265AB">
        <w:t>achieved</w:t>
      </w:r>
      <w:r w:rsidR="00310C6B">
        <w:t xml:space="preserve"> with existing data (photos and videos)</w:t>
      </w:r>
      <w:r w:rsidR="00B265AB">
        <w:t xml:space="preserve">, viz., …. </w:t>
      </w:r>
    </w:p>
    <w:p w14:paraId="338604D6" w14:textId="77777777" w:rsidR="000E701E" w:rsidRDefault="000E701E" w:rsidP="000E701E">
      <w:pPr>
        <w:pStyle w:val="ListParagraph"/>
      </w:pPr>
    </w:p>
    <w:p w14:paraId="21DCA4A8" w14:textId="37B953C7" w:rsidR="001457EA" w:rsidRDefault="004458AC" w:rsidP="009A4A41">
      <w:pPr>
        <w:pStyle w:val="ListParagraph"/>
        <w:numPr>
          <w:ilvl w:val="0"/>
          <w:numId w:val="28"/>
        </w:numPr>
      </w:pPr>
      <w:r w:rsidRPr="004458AC">
        <w:rPr>
          <w:b/>
        </w:rPr>
        <w:t>Pickpocketing</w:t>
      </w:r>
      <w:r>
        <w:t xml:space="preserve"> (</w:t>
      </w:r>
      <w:r>
        <w:rPr>
          <w:b/>
        </w:rPr>
        <w:t>low probability/high impact)</w:t>
      </w:r>
      <w:r w:rsidR="001457EA">
        <w:t>.</w:t>
      </w:r>
      <w:r>
        <w:t xml:space="preserve"> </w:t>
      </w:r>
      <w:r w:rsidR="006C3D62">
        <w:t xml:space="preserve">This scenario aims at detecting suspicious behavior of criminals amongst the </w:t>
      </w:r>
      <w:proofErr w:type="spellStart"/>
      <w:r w:rsidR="006C3D62">
        <w:t>Paaspop</w:t>
      </w:r>
      <w:proofErr w:type="spellEnd"/>
      <w:r w:rsidR="006C3D62">
        <w:t xml:space="preserve"> public, and predicting pickpocketing. </w:t>
      </w:r>
      <w:r w:rsidR="00B265AB">
        <w:t>One of the risks of failure lies in the fact that to date very little pickpocketing footage is available, making the training of the ML models an exceedingly challenging task.</w:t>
      </w:r>
    </w:p>
    <w:p w14:paraId="4EDDD148" w14:textId="77777777" w:rsidR="00B265AB" w:rsidRDefault="00B265AB" w:rsidP="00B265AB">
      <w:pPr>
        <w:pStyle w:val="ListParagraph"/>
      </w:pPr>
    </w:p>
    <w:p w14:paraId="59F6DD3D" w14:textId="57BCD3FE" w:rsidR="005564B2" w:rsidRDefault="005564B2" w:rsidP="005564B2">
      <w:pPr>
        <w:pStyle w:val="Heading1"/>
        <w:numPr>
          <w:ilvl w:val="1"/>
          <w:numId w:val="21"/>
        </w:numPr>
        <w:rPr>
          <w:sz w:val="28"/>
          <w:szCs w:val="28"/>
        </w:rPr>
      </w:pPr>
      <w:proofErr w:type="spellStart"/>
      <w:r>
        <w:rPr>
          <w:sz w:val="28"/>
          <w:szCs w:val="28"/>
        </w:rPr>
        <w:t>PaasPop</w:t>
      </w:r>
      <w:proofErr w:type="spellEnd"/>
      <w:ins w:id="24" w:author="Microsoft Office User" w:date="2019-03-07T09:56:00Z">
        <w:r w:rsidR="00B91228">
          <w:rPr>
            <w:sz w:val="28"/>
            <w:szCs w:val="28"/>
          </w:rPr>
          <w:t xml:space="preserve"> Experimentation: </w:t>
        </w:r>
      </w:ins>
      <w:r>
        <w:rPr>
          <w:sz w:val="28"/>
          <w:szCs w:val="28"/>
        </w:rPr>
        <w:t xml:space="preserve"> VISOR </w:t>
      </w:r>
      <w:ins w:id="25" w:author="Microsoft Office User" w:date="2019-03-07T09:56:00Z">
        <w:r w:rsidR="00B91228">
          <w:rPr>
            <w:sz w:val="28"/>
            <w:szCs w:val="28"/>
          </w:rPr>
          <w:t xml:space="preserve">Prototype </w:t>
        </w:r>
      </w:ins>
      <w:r>
        <w:rPr>
          <w:sz w:val="28"/>
          <w:szCs w:val="28"/>
        </w:rPr>
        <w:t>Architecture</w:t>
      </w:r>
    </w:p>
    <w:p w14:paraId="00674334" w14:textId="77777777" w:rsidR="006C3D62" w:rsidRDefault="006C3D62" w:rsidP="006C3D62"/>
    <w:p w14:paraId="21EFD88A" w14:textId="194C8354" w:rsidR="006C3D62" w:rsidRDefault="006C3D62" w:rsidP="006C3D62">
      <w:r>
        <w:t>We have carefully designed the PAASPOP VISOR architecture in configurable manner</w:t>
      </w:r>
      <w:r w:rsidR="00A63F5B">
        <w:t xml:space="preserve"> starting from a baseline architecture and incrementally building up in complexity and computational power</w:t>
      </w:r>
      <w:r>
        <w:t xml:space="preserve">. The baseline architecture is graphically shown in Figure-4. </w:t>
      </w:r>
    </w:p>
    <w:p w14:paraId="494B2435" w14:textId="1453D17E" w:rsidR="00B51841" w:rsidRDefault="006C3D62" w:rsidP="006C3D62">
      <w:r>
        <w:t xml:space="preserve">The baseline architecture assumes </w:t>
      </w:r>
      <w:proofErr w:type="spellStart"/>
      <w:r>
        <w:t>a</w:t>
      </w:r>
      <w:proofErr w:type="spellEnd"/>
      <w:r>
        <w:t xml:space="preserve"> on/off training layer implying that VISOR machine learning algorithms will be pre-trained before the </w:t>
      </w:r>
      <w:proofErr w:type="spellStart"/>
      <w:r>
        <w:t>Paaspop</w:t>
      </w:r>
      <w:proofErr w:type="spellEnd"/>
      <w:r>
        <w:t xml:space="preserve"> event. In particular, the VISOR algorithms will be trained before </w:t>
      </w:r>
      <w:proofErr w:type="spellStart"/>
      <w:r>
        <w:t>Paaspop</w:t>
      </w:r>
      <w:proofErr w:type="spellEnd"/>
      <w:r>
        <w:t xml:space="preserve"> </w:t>
      </w:r>
      <w:r w:rsidRPr="006C3D62">
        <w:t xml:space="preserve">in order to make predictions or decisions without being explicitly programmed to perform </w:t>
      </w:r>
      <w:r>
        <w:t>a particular</w:t>
      </w:r>
      <w:r w:rsidRPr="006C3D62">
        <w:t xml:space="preserve"> task</w:t>
      </w:r>
      <w:r>
        <w:t xml:space="preserve">, e.g., identification of potential pickpockets. </w:t>
      </w:r>
      <w:r w:rsidR="00B51841">
        <w:t xml:space="preserve">We will rely on TensorFlow for </w:t>
      </w:r>
      <w:r w:rsidR="00B51841" w:rsidRPr="00B51841">
        <w:t xml:space="preserve">easy prototyping and fast debugging, </w:t>
      </w:r>
      <w:r w:rsidR="00B51841">
        <w:t>exploiting</w:t>
      </w:r>
      <w:r w:rsidR="00B51841" w:rsidRPr="00B51841">
        <w:t xml:space="preserve"> eager execution.</w:t>
      </w:r>
      <w:r w:rsidR="00B51841" w:rsidRPr="00B51841">
        <w:rPr>
          <w:rFonts w:ascii="Times New Roman" w:eastAsia="Times New Roman" w:hAnsi="Times New Roman" w:cs="Times New Roman"/>
          <w:sz w:val="24"/>
          <w:szCs w:val="24"/>
        </w:rPr>
        <w:t xml:space="preserve"> </w:t>
      </w:r>
      <w:r w:rsidR="00B51841" w:rsidRPr="00B51841">
        <w:t xml:space="preserve">TensorFlow can run on multiple </w:t>
      </w:r>
      <w:hyperlink r:id="rId18" w:tooltip="Central processing unit" w:history="1">
        <w:r w:rsidR="00B51841" w:rsidRPr="00B51841">
          <w:rPr>
            <w:rStyle w:val="Hyperlink"/>
          </w:rPr>
          <w:t>CPUs</w:t>
        </w:r>
      </w:hyperlink>
      <w:r w:rsidR="00B51841" w:rsidRPr="00B51841">
        <w:t xml:space="preserve"> and </w:t>
      </w:r>
      <w:hyperlink r:id="rId19" w:tooltip="GPU" w:history="1">
        <w:r w:rsidR="00B51841" w:rsidRPr="00B51841">
          <w:rPr>
            <w:rStyle w:val="Hyperlink"/>
          </w:rPr>
          <w:t>GPUs</w:t>
        </w:r>
      </w:hyperlink>
      <w:r w:rsidR="00B51841" w:rsidRPr="00B51841">
        <w:t xml:space="preserve"> (with optional </w:t>
      </w:r>
      <w:hyperlink r:id="rId20" w:tooltip="CUDA" w:history="1">
        <w:r w:rsidR="00B51841" w:rsidRPr="00B51841">
          <w:rPr>
            <w:rStyle w:val="Hyperlink"/>
          </w:rPr>
          <w:t>CUDA</w:t>
        </w:r>
      </w:hyperlink>
      <w:r w:rsidR="00B51841" w:rsidRPr="00B51841">
        <w:t xml:space="preserve"> and </w:t>
      </w:r>
      <w:hyperlink r:id="rId21" w:tooltip="SYCL" w:history="1">
        <w:r w:rsidR="00B51841" w:rsidRPr="00B51841">
          <w:rPr>
            <w:rStyle w:val="Hyperlink"/>
          </w:rPr>
          <w:t>SYCL</w:t>
        </w:r>
      </w:hyperlink>
      <w:r w:rsidR="00B51841" w:rsidRPr="00B51841">
        <w:t xml:space="preserve"> extensions for </w:t>
      </w:r>
      <w:hyperlink r:id="rId22" w:tooltip="General-purpose computing on graphics processing units" w:history="1">
        <w:r w:rsidR="00B51841" w:rsidRPr="00B51841">
          <w:rPr>
            <w:rStyle w:val="Hyperlink"/>
          </w:rPr>
          <w:t>general-purpose computing on graphics processing units</w:t>
        </w:r>
      </w:hyperlink>
      <w:r w:rsidR="00B51841" w:rsidRPr="00B51841">
        <w:t>).</w:t>
      </w:r>
      <w:hyperlink r:id="rId23" w:anchor="cite_note-Metz-Nov10-11" w:history="1">
        <w:r w:rsidR="00B51841" w:rsidRPr="00B51841">
          <w:rPr>
            <w:rStyle w:val="Hyperlink"/>
          </w:rPr>
          <w:t>[11]</w:t>
        </w:r>
      </w:hyperlink>
      <w:r w:rsidR="00B51841" w:rsidRPr="00B51841">
        <w:t xml:space="preserve"> TensorFlow is available on 64-bit </w:t>
      </w:r>
      <w:hyperlink r:id="rId24" w:tooltip="Linux" w:history="1">
        <w:r w:rsidR="00B51841" w:rsidRPr="00B51841">
          <w:rPr>
            <w:rStyle w:val="Hyperlink"/>
          </w:rPr>
          <w:t>Linux</w:t>
        </w:r>
      </w:hyperlink>
      <w:r w:rsidR="00B51841" w:rsidRPr="00B51841">
        <w:t xml:space="preserve">, </w:t>
      </w:r>
      <w:hyperlink r:id="rId25" w:tooltip="MacOS" w:history="1">
        <w:r w:rsidR="00B51841" w:rsidRPr="00B51841">
          <w:rPr>
            <w:rStyle w:val="Hyperlink"/>
          </w:rPr>
          <w:t>macOS</w:t>
        </w:r>
      </w:hyperlink>
      <w:r w:rsidR="00B51841" w:rsidRPr="00B51841">
        <w:t xml:space="preserve">, </w:t>
      </w:r>
      <w:hyperlink r:id="rId26" w:tooltip="Windows" w:history="1">
        <w:r w:rsidR="00B51841" w:rsidRPr="00B51841">
          <w:rPr>
            <w:rStyle w:val="Hyperlink"/>
          </w:rPr>
          <w:t>Windows</w:t>
        </w:r>
      </w:hyperlink>
      <w:r w:rsidR="00B51841" w:rsidRPr="00B51841">
        <w:t xml:space="preserve">, and mobile computing platforms including </w:t>
      </w:r>
      <w:hyperlink r:id="rId27" w:tooltip="Android (operating system)" w:history="1">
        <w:r w:rsidR="00B51841" w:rsidRPr="00B51841">
          <w:rPr>
            <w:rStyle w:val="Hyperlink"/>
          </w:rPr>
          <w:t>Android</w:t>
        </w:r>
      </w:hyperlink>
      <w:r w:rsidR="00B51841" w:rsidRPr="00B51841">
        <w:t xml:space="preserve"> and </w:t>
      </w:r>
      <w:hyperlink r:id="rId28" w:tooltip="IOS" w:history="1">
        <w:r w:rsidR="00B51841" w:rsidRPr="00B51841">
          <w:rPr>
            <w:rStyle w:val="Hyperlink"/>
          </w:rPr>
          <w:t>iOS</w:t>
        </w:r>
      </w:hyperlink>
      <w:r w:rsidR="00B51841" w:rsidRPr="00B51841">
        <w:t xml:space="preserve">. </w:t>
      </w:r>
      <w:r w:rsidR="00B51841">
        <w:t xml:space="preserve">We will deploy TensorFlow on the </w:t>
      </w:r>
      <w:proofErr w:type="spellStart"/>
      <w:r w:rsidR="00B51841">
        <w:t>SurSara</w:t>
      </w:r>
      <w:proofErr w:type="spellEnd"/>
      <w:r w:rsidR="006B0DF1">
        <w:t xml:space="preserve"> Lisa</w:t>
      </w:r>
      <w:r w:rsidR="00B51841">
        <w:t xml:space="preserve"> cluster to allow high-performance computing of images and video.</w:t>
      </w:r>
    </w:p>
    <w:p w14:paraId="56858E4F" w14:textId="4909DCA1" w:rsidR="006C3D62" w:rsidRPr="006C3D62" w:rsidRDefault="006C3D62" w:rsidP="006C3D62">
      <w:r>
        <w:t xml:space="preserve">The resulting trained model is taken into production during </w:t>
      </w:r>
      <w:proofErr w:type="spellStart"/>
      <w:r>
        <w:t>Paaspop</w:t>
      </w:r>
      <w:proofErr w:type="spellEnd"/>
      <w:r>
        <w:t xml:space="preserve"> (e.g., through RESTUL APIs) and uploaded and then deployed on in the Android operating backbone of the VUZIX smart glasses. External streaming data from the security video camera’s (“CCTVs”) and/or drones can be accessed and analyzed through their respective APIs.</w:t>
      </w:r>
    </w:p>
    <w:p w14:paraId="6C9265E1" w14:textId="0A040020" w:rsidR="006C3D62" w:rsidRDefault="005F3040" w:rsidP="00681090">
      <w:pPr>
        <w:jc w:val="center"/>
        <w:pPrChange w:id="26" w:author="Microsoft Office User" w:date="2019-03-07T09:52:00Z">
          <w:pPr/>
        </w:pPrChange>
      </w:pPr>
      <w:bookmarkStart w:id="27" w:name="_GoBack"/>
      <w:r w:rsidRPr="005F3040">
        <w:rPr>
          <w:noProof/>
        </w:rPr>
        <w:drawing>
          <wp:inline distT="0" distB="0" distL="0" distR="0" wp14:anchorId="7635AFC4" wp14:editId="513A7A18">
            <wp:extent cx="5277855" cy="26682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8826" cy="2683907"/>
                    </a:xfrm>
                    <a:prstGeom prst="rect">
                      <a:avLst/>
                    </a:prstGeom>
                  </pic:spPr>
                </pic:pic>
              </a:graphicData>
            </a:graphic>
          </wp:inline>
        </w:drawing>
      </w:r>
      <w:bookmarkEnd w:id="27"/>
    </w:p>
    <w:p w14:paraId="4EC850B7" w14:textId="3BC7B3EB" w:rsidR="00C77006" w:rsidRDefault="006C3D62" w:rsidP="006C3D62">
      <w:pPr>
        <w:pStyle w:val="Caption"/>
      </w:pPr>
      <w:r>
        <w:lastRenderedPageBreak/>
        <w:t xml:space="preserve">Figure </w:t>
      </w:r>
      <w:fldSimple w:instr=" SEQ Figure \* ARABIC ">
        <w:r>
          <w:rPr>
            <w:noProof/>
          </w:rPr>
          <w:t>4</w:t>
        </w:r>
      </w:fldSimple>
      <w:r>
        <w:t xml:space="preserve"> VISOR Paaspop baseline architecture</w:t>
      </w:r>
    </w:p>
    <w:p w14:paraId="774E05DA" w14:textId="3A745E6C" w:rsidR="00A63F5B" w:rsidDel="00681090" w:rsidRDefault="008C2CE8" w:rsidP="00A63F5B">
      <w:pPr>
        <w:rPr>
          <w:del w:id="28" w:author="Microsoft Office User" w:date="2019-03-07T09:52:00Z"/>
        </w:rPr>
      </w:pPr>
      <w:r>
        <w:t xml:space="preserve">The second architecture that may be tested during </w:t>
      </w:r>
      <w:proofErr w:type="spellStart"/>
      <w:r>
        <w:t>Paaspop</w:t>
      </w:r>
      <w:proofErr w:type="spellEnd"/>
      <w:r>
        <w:t xml:space="preserve"> – the </w:t>
      </w:r>
      <w:ins w:id="29" w:author="Microsoft Office User" w:date="2019-03-07T09:50:00Z">
        <w:r w:rsidR="00681090">
          <w:t>“</w:t>
        </w:r>
      </w:ins>
      <w:r>
        <w:t>Twin Track</w:t>
      </w:r>
      <w:ins w:id="30" w:author="Microsoft Office User" w:date="2019-03-07T09:50:00Z">
        <w:r w:rsidR="00681090">
          <w:t>”</w:t>
        </w:r>
      </w:ins>
      <w:r>
        <w:t xml:space="preserve"> Architecture</w:t>
      </w:r>
      <w:del w:id="31" w:author="Microsoft Office User" w:date="2019-03-07T09:50:00Z">
        <w:r w:rsidDel="00681090">
          <w:delText>”</w:delText>
        </w:r>
      </w:del>
      <w:r>
        <w:t xml:space="preserve"> – extends the baseline architecture with durable data storage</w:t>
      </w:r>
      <w:ins w:id="32" w:author="Microsoft Office User" w:date="2019-03-07T09:51:00Z">
        <w:r w:rsidR="00681090">
          <w:t xml:space="preserve"> and a specific architecture track dedicated to factor in large-scale and flexible cloud computing technology</w:t>
        </w:r>
      </w:ins>
      <w:r>
        <w:t>. In particular, this architecture allows to store video images captures from drones and/or CCTVs on a local physical data repository infrastructure</w:t>
      </w:r>
      <w:ins w:id="33" w:author="Microsoft Office User" w:date="2019-03-07T09:51:00Z">
        <w:r w:rsidR="00681090">
          <w:t xml:space="preserve"> as well as optionally creating a specific </w:t>
        </w:r>
        <w:proofErr w:type="spellStart"/>
        <w:r w:rsidR="00681090">
          <w:t>datalake</w:t>
        </w:r>
        <w:proofErr w:type="spellEnd"/>
        <w:r w:rsidR="00681090">
          <w:t xml:space="preserve"> over s</w:t>
        </w:r>
      </w:ins>
      <w:ins w:id="34" w:author="Microsoft Office User" w:date="2019-03-07T09:52:00Z">
        <w:r w:rsidR="00681090">
          <w:t>afe and secure cloud storage</w:t>
        </w:r>
      </w:ins>
      <w:r>
        <w:t xml:space="preserve">. </w:t>
      </w:r>
    </w:p>
    <w:p w14:paraId="2768DE61" w14:textId="77777777" w:rsidR="00681090" w:rsidRDefault="008C2CE8" w:rsidP="00A63F5B">
      <w:pPr>
        <w:rPr>
          <w:ins w:id="35" w:author="Microsoft Office User" w:date="2019-03-07T09:52:00Z"/>
        </w:rPr>
      </w:pPr>
      <w:r>
        <w:t xml:space="preserve">This architecture enables to further improve future versions of the VISOR ML models exploiting all data collected during </w:t>
      </w:r>
      <w:proofErr w:type="spellStart"/>
      <w:r>
        <w:t>Paaspop</w:t>
      </w:r>
      <w:proofErr w:type="spellEnd"/>
      <w:r>
        <w:t xml:space="preserve">. </w:t>
      </w:r>
    </w:p>
    <w:p w14:paraId="77322512" w14:textId="41B71336" w:rsidR="008C2CE8" w:rsidDel="00681090" w:rsidRDefault="00681090" w:rsidP="00681090">
      <w:pPr>
        <w:jc w:val="center"/>
        <w:rPr>
          <w:del w:id="36" w:author="Microsoft Office User" w:date="2019-03-07T09:52:00Z"/>
        </w:rPr>
        <w:pPrChange w:id="37" w:author="Microsoft Office User" w:date="2019-03-07T09:52:00Z">
          <w:pPr/>
        </w:pPrChange>
      </w:pPr>
      <w:moveToRangeStart w:id="38" w:author="Microsoft Office User" w:date="2019-03-07T09:52:00Z" w:name="move2844751"/>
      <w:moveTo w:id="39" w:author="Microsoft Office User" w:date="2019-03-07T09:52:00Z">
        <w:r w:rsidRPr="008C2CE8">
          <w:rPr>
            <w:noProof/>
          </w:rPr>
          <w:drawing>
            <wp:inline distT="0" distB="0" distL="0" distR="0" wp14:anchorId="44846F91" wp14:editId="27B8DCE0">
              <wp:extent cx="5021036" cy="29005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4218" cy="2902345"/>
                      </a:xfrm>
                      <a:prstGeom prst="rect">
                        <a:avLst/>
                      </a:prstGeom>
                    </pic:spPr>
                  </pic:pic>
                </a:graphicData>
              </a:graphic>
            </wp:inline>
          </w:drawing>
        </w:r>
      </w:moveTo>
      <w:moveToRangeEnd w:id="38"/>
    </w:p>
    <w:p w14:paraId="57041A32" w14:textId="4977F2B2" w:rsidR="008C2CE8" w:rsidRPr="00A63F5B" w:rsidRDefault="008C2CE8" w:rsidP="00681090">
      <w:pPr>
        <w:jc w:val="center"/>
        <w:pPrChange w:id="40" w:author="Microsoft Office User" w:date="2019-03-07T09:52:00Z">
          <w:pPr/>
        </w:pPrChange>
      </w:pPr>
      <w:moveFromRangeStart w:id="41" w:author="Microsoft Office User" w:date="2019-03-07T09:52:00Z" w:name="move2844751"/>
      <w:moveFrom w:id="42" w:author="Microsoft Office User" w:date="2019-03-07T09:52:00Z">
        <w:r w:rsidRPr="008C2CE8" w:rsidDel="00681090">
          <w:rPr>
            <w:noProof/>
          </w:rPr>
          <w:drawing>
            <wp:inline distT="0" distB="0" distL="0" distR="0" wp14:anchorId="5B0A48BE" wp14:editId="364F9C1B">
              <wp:extent cx="5021036" cy="29005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4218" cy="2902345"/>
                      </a:xfrm>
                      <a:prstGeom prst="rect">
                        <a:avLst/>
                      </a:prstGeom>
                    </pic:spPr>
                  </pic:pic>
                </a:graphicData>
              </a:graphic>
            </wp:inline>
          </w:drawing>
        </w:r>
      </w:moveFrom>
      <w:moveFromRangeEnd w:id="41"/>
    </w:p>
    <w:sectPr w:rsidR="008C2CE8" w:rsidRPr="00A63F5B">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Microsoft Office User" w:date="2019-03-07T09:53:00Z" w:initials="MOU">
    <w:p w14:paraId="7259769F" w14:textId="16F3A403" w:rsidR="00681090" w:rsidRDefault="00681090">
      <w:pPr>
        <w:pStyle w:val="CommentText"/>
      </w:pPr>
      <w:r>
        <w:rPr>
          <w:rStyle w:val="CommentReference"/>
        </w:rPr>
        <w:annotationRef/>
      </w:r>
      <w:r>
        <w:t>I think this is good – to be augmented by the work with the help of the boys, 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59769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59769F" w16cid:durableId="202B688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BDC05C" w14:textId="77777777" w:rsidR="00C220D6" w:rsidRDefault="00C220D6" w:rsidP="00AF0D54">
      <w:pPr>
        <w:spacing w:after="0" w:line="240" w:lineRule="auto"/>
      </w:pPr>
      <w:r>
        <w:separator/>
      </w:r>
    </w:p>
  </w:endnote>
  <w:endnote w:type="continuationSeparator" w:id="0">
    <w:p w14:paraId="703F03B1" w14:textId="77777777" w:rsidR="00C220D6" w:rsidRDefault="00C220D6" w:rsidP="00AF0D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4E7657" w14:textId="77777777" w:rsidR="00C220D6" w:rsidRDefault="00C220D6" w:rsidP="00AF0D54">
      <w:pPr>
        <w:spacing w:after="0" w:line="240" w:lineRule="auto"/>
      </w:pPr>
      <w:r>
        <w:separator/>
      </w:r>
    </w:p>
  </w:footnote>
  <w:footnote w:type="continuationSeparator" w:id="0">
    <w:p w14:paraId="773A12AE" w14:textId="77777777" w:rsidR="00C220D6" w:rsidRDefault="00C220D6" w:rsidP="00AF0D54">
      <w:pPr>
        <w:spacing w:after="0" w:line="240" w:lineRule="auto"/>
      </w:pPr>
      <w:r>
        <w:continuationSeparator/>
      </w:r>
    </w:p>
  </w:footnote>
  <w:footnote w:id="1">
    <w:p w14:paraId="3ABEF699" w14:textId="77777777" w:rsidR="00F51813" w:rsidRDefault="00F51813">
      <w:pPr>
        <w:pStyle w:val="FootnoteText"/>
      </w:pPr>
      <w:r>
        <w:rPr>
          <w:rStyle w:val="FootnoteReference"/>
        </w:rPr>
        <w:footnoteRef/>
      </w:r>
      <w:r>
        <w:t xml:space="preserve"> </w:t>
      </w:r>
      <w:hyperlink r:id="rId1" w:history="1">
        <w:r w:rsidRPr="00517EDF">
          <w:rPr>
            <w:rStyle w:val="Hyperlink"/>
          </w:rPr>
          <w:t>http://www.smartbiz.nl/article/150586/big-data-en-het-festivalseizoen-hoe-meer-data-hoe-beter-het-festival/</w:t>
        </w:r>
      </w:hyperlink>
    </w:p>
  </w:footnote>
  <w:footnote w:id="2">
    <w:p w14:paraId="4B070FC4" w14:textId="77777777" w:rsidR="00F51813" w:rsidRDefault="00F51813">
      <w:pPr>
        <w:pStyle w:val="FootnoteText"/>
      </w:pPr>
      <w:r>
        <w:rPr>
          <w:rStyle w:val="FootnoteReference"/>
        </w:rPr>
        <w:footnoteRef/>
      </w:r>
      <w:r>
        <w:t xml:space="preserve"> </w:t>
      </w:r>
      <w:hyperlink r:id="rId2" w:history="1">
        <w:r w:rsidRPr="00C74FC7">
          <w:rPr>
            <w:rStyle w:val="Hyperlink"/>
          </w:rPr>
          <w:t>http://turfschipper.nl/onzichtbareor.pdf</w:t>
        </w:r>
      </w:hyperlink>
    </w:p>
  </w:footnote>
  <w:footnote w:id="3">
    <w:p w14:paraId="68F4B747" w14:textId="77777777" w:rsidR="00F51813" w:rsidRDefault="00F51813">
      <w:pPr>
        <w:pStyle w:val="FootnoteText"/>
      </w:pPr>
      <w:r>
        <w:rPr>
          <w:rStyle w:val="FootnoteReference"/>
        </w:rPr>
        <w:footnoteRef/>
      </w:r>
      <w:r>
        <w:t xml:space="preserve"> </w:t>
      </w:r>
      <w:hyperlink r:id="rId3" w:history="1">
        <w:r w:rsidRPr="001D1376">
          <w:rPr>
            <w:rStyle w:val="Hyperlink"/>
          </w:rPr>
          <w:t>http://www.eventsafetyinstitute.nl/wp-content/uploads/2014/12/politie_en_ evenementen_definitief_ schoon_ blu-2.pdf</w:t>
        </w:r>
      </w:hyperlink>
      <w:r>
        <w:t xml:space="preserve"> </w:t>
      </w:r>
    </w:p>
  </w:footnote>
  <w:footnote w:id="4">
    <w:p w14:paraId="0F282046" w14:textId="77777777" w:rsidR="00F51813" w:rsidRDefault="00F51813">
      <w:pPr>
        <w:pStyle w:val="FootnoteText"/>
      </w:pPr>
      <w:r>
        <w:rPr>
          <w:rStyle w:val="FootnoteReference"/>
        </w:rPr>
        <w:footnoteRef/>
      </w:r>
      <w:r>
        <w:t xml:space="preserve"> </w:t>
      </w:r>
      <w:hyperlink r:id="rId4" w:history="1">
        <w:r w:rsidRPr="001D1376">
          <w:rPr>
            <w:rStyle w:val="Hyperlink"/>
          </w:rPr>
          <w:t>https://dspace.lboro.ac.uk/dspace-jspui/bitstream/2134/13896/3/Understanding%20 Generation%20Y %20and%20 Their%20Use%20of%20Social%20Media_A%20Review%20and%20Research%20Agenda.pdf</w:t>
        </w:r>
      </w:hyperlink>
      <w:r>
        <w:t xml:space="preserve"> </w:t>
      </w:r>
    </w:p>
  </w:footnote>
  <w:footnote w:id="5">
    <w:p w14:paraId="116ACC1D" w14:textId="77777777" w:rsidR="00F51813" w:rsidRDefault="00F51813">
      <w:pPr>
        <w:pStyle w:val="FootnoteText"/>
      </w:pPr>
      <w:r>
        <w:rPr>
          <w:rStyle w:val="FootnoteReference"/>
        </w:rPr>
        <w:footnoteRef/>
      </w:r>
      <w:hyperlink r:id="rId5" w:history="1">
        <w:r w:rsidR="00D52EF1" w:rsidRPr="001D1376">
          <w:rPr>
            <w:rStyle w:val="Hyperlink"/>
          </w:rPr>
          <w:t xml:space="preserve">https://www.researchgate.net/publication/287206488_A_Crowd_Monitoring_Framework_using_Emotion_Analysis_of_Social _Media_ </w:t>
        </w:r>
        <w:proofErr w:type="spellStart"/>
        <w:r w:rsidR="00D52EF1" w:rsidRPr="001D1376">
          <w:rPr>
            <w:rStyle w:val="Hyperlink"/>
          </w:rPr>
          <w:t>for_Emergency_</w:t>
        </w:r>
      </w:hyperlink>
      <w:r w:rsidRPr="00F51813">
        <w:t>Management_in_Mass_Gatherings</w:t>
      </w:r>
      <w:proofErr w:type="spellEnd"/>
      <w:r>
        <w:t xml:space="preserve"> </w:t>
      </w:r>
    </w:p>
    <w:p w14:paraId="49252E3B" w14:textId="77777777" w:rsidR="00F51813" w:rsidRDefault="00F51813">
      <w:pPr>
        <w:pStyle w:val="FootnoteText"/>
      </w:pPr>
    </w:p>
  </w:footnote>
  <w:footnote w:id="6">
    <w:p w14:paraId="326B6207" w14:textId="77777777" w:rsidR="00F93052" w:rsidRDefault="00F93052">
      <w:pPr>
        <w:pStyle w:val="FootnoteText"/>
      </w:pPr>
      <w:r>
        <w:rPr>
          <w:rStyle w:val="FootnoteReference"/>
        </w:rPr>
        <w:footnoteRef/>
      </w:r>
      <w:r>
        <w:t xml:space="preserve"> </w:t>
      </w:r>
      <w:hyperlink r:id="rId6" w:history="1">
        <w:r w:rsidRPr="00C74FC7">
          <w:rPr>
            <w:rStyle w:val="Hyperlink"/>
          </w:rPr>
          <w:t>https://jisajournal.springeropen.com/articles/10.1186/s13174-015-0040-6</w:t>
        </w:r>
      </w:hyperlink>
      <w:r>
        <w:rPr>
          <w:rStyle w:val="Hyperlink"/>
        </w:rPr>
        <w:t xml:space="preserve"> </w:t>
      </w:r>
    </w:p>
  </w:footnote>
  <w:footnote w:id="7">
    <w:p w14:paraId="5C9C8327" w14:textId="77777777" w:rsidR="00F93052" w:rsidRDefault="00F93052">
      <w:pPr>
        <w:pStyle w:val="FootnoteText"/>
      </w:pPr>
      <w:r>
        <w:rPr>
          <w:rStyle w:val="FootnoteReference"/>
        </w:rPr>
        <w:footnoteRef/>
      </w:r>
      <w:r>
        <w:t xml:space="preserve"> </w:t>
      </w:r>
      <w:hyperlink r:id="rId7" w:history="1">
        <w:r w:rsidRPr="00C74FC7">
          <w:rPr>
            <w:rStyle w:val="Hyperlink"/>
          </w:rPr>
          <w:t>https://www.portokalidis.net/files/techu_mobisys17.pdf</w:t>
        </w:r>
      </w:hyperlink>
    </w:p>
  </w:footnote>
  <w:footnote w:id="8">
    <w:p w14:paraId="7B605C7C" w14:textId="77777777" w:rsidR="00F93052" w:rsidRDefault="00F93052">
      <w:pPr>
        <w:pStyle w:val="FootnoteText"/>
      </w:pPr>
      <w:r>
        <w:rPr>
          <w:rStyle w:val="FootnoteReference"/>
        </w:rPr>
        <w:footnoteRef/>
      </w:r>
      <w:r>
        <w:t xml:space="preserve"> </w:t>
      </w:r>
      <w:hyperlink r:id="rId8" w:history="1">
        <w:r w:rsidRPr="00C74FC7">
          <w:rPr>
            <w:rStyle w:val="Hyperlink"/>
          </w:rPr>
          <w:t>https://dl.acm.org/citation.cfm?id=3081345</w:t>
        </w:r>
      </w:hyperlink>
    </w:p>
  </w:footnote>
  <w:footnote w:id="9">
    <w:p w14:paraId="3AC901C6" w14:textId="77777777" w:rsidR="00C33856" w:rsidRDefault="00C33856">
      <w:pPr>
        <w:pStyle w:val="FootnoteText"/>
      </w:pPr>
      <w:r>
        <w:rPr>
          <w:rStyle w:val="FootnoteReference"/>
        </w:rPr>
        <w:footnoteRef/>
      </w:r>
      <w:r>
        <w:t xml:space="preserve"> </w:t>
      </w:r>
      <w:hyperlink r:id="rId9" w:history="1">
        <w:r w:rsidRPr="00C74FC7">
          <w:rPr>
            <w:rStyle w:val="Hyperlink"/>
          </w:rPr>
          <w:t>https://www.fbi.gov/file-repository/stats-services-publications-police-augmented-reality-technology-pdf/view</w:t>
        </w:r>
      </w:hyperlink>
    </w:p>
  </w:footnote>
  <w:footnote w:id="10">
    <w:p w14:paraId="4C55E52A" w14:textId="77777777" w:rsidR="00C33856" w:rsidRDefault="00C33856">
      <w:pPr>
        <w:pStyle w:val="FootnoteText"/>
      </w:pPr>
      <w:r>
        <w:rPr>
          <w:rStyle w:val="FootnoteReference"/>
        </w:rPr>
        <w:footnoteRef/>
      </w:r>
      <w:r>
        <w:t xml:space="preserve"> </w:t>
      </w:r>
      <w:hyperlink r:id="rId10" w:history="1">
        <w:r w:rsidRPr="00C74FC7">
          <w:rPr>
            <w:rStyle w:val="Hyperlink"/>
          </w:rPr>
          <w:t>http://delivery.acm.org/10.1145/2960000/2957302/p267-datcu.pdf?ip=131.155.239.210&amp;id=2957302&amp;acc=ACTIVE%20SERVICE&amp;key=0C390721DC3021FF%2EECCBF8AC29DF345E%2E4D4702B0C3E38B35%2E4D4702B0C3E38B35&amp;__acm__=1543921964_bb23871df4c780802595187b3e3efaf8</w:t>
        </w:r>
      </w:hyperlink>
    </w:p>
  </w:footnote>
  <w:footnote w:id="11">
    <w:p w14:paraId="16456D1A" w14:textId="77777777" w:rsidR="00B62B4E" w:rsidRDefault="00B62B4E">
      <w:pPr>
        <w:pStyle w:val="FootnoteText"/>
      </w:pPr>
      <w:r>
        <w:rPr>
          <w:rStyle w:val="FootnoteReference"/>
        </w:rPr>
        <w:footnoteRef/>
      </w:r>
      <w:r>
        <w:t xml:space="preserve"> </w:t>
      </w:r>
      <w:hyperlink r:id="rId11" w:history="1">
        <w:r w:rsidRPr="00C74FC7">
          <w:rPr>
            <w:rStyle w:val="Hyperlink"/>
            <w:lang w:val="nl-NL"/>
          </w:rPr>
          <w:t>https://cacm.acm.org/magazines/2014/4/173222-security-and-privacy-for-augmented-reality-systems/abstract</w:t>
        </w:r>
      </w:hyperlink>
    </w:p>
  </w:footnote>
  <w:footnote w:id="12">
    <w:p w14:paraId="0077470E" w14:textId="77777777" w:rsidR="00B62B4E" w:rsidRDefault="00B62B4E">
      <w:pPr>
        <w:pStyle w:val="FootnoteText"/>
      </w:pPr>
      <w:r>
        <w:rPr>
          <w:rStyle w:val="FootnoteReference"/>
        </w:rPr>
        <w:footnoteRef/>
      </w:r>
      <w:r>
        <w:t xml:space="preserve"> </w:t>
      </w:r>
      <w:hyperlink r:id="rId12" w:history="1">
        <w:r w:rsidRPr="00517EDF">
          <w:rPr>
            <w:rStyle w:val="Hyperlink"/>
          </w:rPr>
          <w:t>https://www.geonovum.nl/uploads/documents/6-Werken%20met%20Sensoren,%20gewoon%20doen.pdf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9561E1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EDE1AE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0A69DD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100864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3F0EE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0C88DE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ECA081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0F8675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9D82E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680902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20D21AD"/>
    <w:multiLevelType w:val="multilevel"/>
    <w:tmpl w:val="4234398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167B17A0"/>
    <w:multiLevelType w:val="hybridMultilevel"/>
    <w:tmpl w:val="DDE09DD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8B01D3"/>
    <w:multiLevelType w:val="hybridMultilevel"/>
    <w:tmpl w:val="F7A88D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D307FF"/>
    <w:multiLevelType w:val="multilevel"/>
    <w:tmpl w:val="4234398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228B70B6"/>
    <w:multiLevelType w:val="hybridMultilevel"/>
    <w:tmpl w:val="5A4695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7A46F2"/>
    <w:multiLevelType w:val="hybridMultilevel"/>
    <w:tmpl w:val="0D34C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C722A9"/>
    <w:multiLevelType w:val="hybridMultilevel"/>
    <w:tmpl w:val="C3D68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8205B8"/>
    <w:multiLevelType w:val="hybridMultilevel"/>
    <w:tmpl w:val="C3D68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C96BC9"/>
    <w:multiLevelType w:val="hybridMultilevel"/>
    <w:tmpl w:val="B09C05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2B7F7D"/>
    <w:multiLevelType w:val="hybridMultilevel"/>
    <w:tmpl w:val="439AF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C16002"/>
    <w:multiLevelType w:val="hybridMultilevel"/>
    <w:tmpl w:val="0D34C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396753"/>
    <w:multiLevelType w:val="hybridMultilevel"/>
    <w:tmpl w:val="3C9EFF0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0B060C"/>
    <w:multiLevelType w:val="hybridMultilevel"/>
    <w:tmpl w:val="3CBA03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5B122A"/>
    <w:multiLevelType w:val="hybridMultilevel"/>
    <w:tmpl w:val="0D68A30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2F2FFE"/>
    <w:multiLevelType w:val="hybridMultilevel"/>
    <w:tmpl w:val="54B88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814A1C"/>
    <w:multiLevelType w:val="hybridMultilevel"/>
    <w:tmpl w:val="8BA84D2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6" w15:restartNumberingAfterBreak="0">
    <w:nsid w:val="75662B07"/>
    <w:multiLevelType w:val="hybridMultilevel"/>
    <w:tmpl w:val="AFBA0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711DC9"/>
    <w:multiLevelType w:val="hybridMultilevel"/>
    <w:tmpl w:val="D3002202"/>
    <w:lvl w:ilvl="0" w:tplc="748A2D24">
      <w:start w:val="1"/>
      <w:numFmt w:val="bullet"/>
      <w:lvlText w:val="-"/>
      <w:lvlJc w:val="left"/>
      <w:pPr>
        <w:ind w:left="786" w:hanging="360"/>
      </w:pPr>
      <w:rPr>
        <w:rFonts w:ascii="Calibri" w:eastAsia="Times New Roman" w:hAnsi="Calibri" w:cs="Calibri"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8" w15:restartNumberingAfterBreak="0">
    <w:nsid w:val="7D655FED"/>
    <w:multiLevelType w:val="multilevel"/>
    <w:tmpl w:val="AA62F5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FDA3471"/>
    <w:multiLevelType w:val="hybridMultilevel"/>
    <w:tmpl w:val="A3EE5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8"/>
  </w:num>
  <w:num w:numId="3">
    <w:abstractNumId w:val="22"/>
  </w:num>
  <w:num w:numId="4">
    <w:abstractNumId w:val="21"/>
  </w:num>
  <w:num w:numId="5">
    <w:abstractNumId w:val="14"/>
  </w:num>
  <w:num w:numId="6">
    <w:abstractNumId w:val="27"/>
  </w:num>
  <w:num w:numId="7">
    <w:abstractNumId w:val="19"/>
  </w:num>
  <w:num w:numId="8">
    <w:abstractNumId w:val="26"/>
  </w:num>
  <w:num w:numId="9">
    <w:abstractNumId w:val="0"/>
  </w:num>
  <w:num w:numId="10">
    <w:abstractNumId w:val="1"/>
  </w:num>
  <w:num w:numId="11">
    <w:abstractNumId w:val="2"/>
  </w:num>
  <w:num w:numId="12">
    <w:abstractNumId w:val="3"/>
  </w:num>
  <w:num w:numId="13">
    <w:abstractNumId w:val="8"/>
  </w:num>
  <w:num w:numId="14">
    <w:abstractNumId w:val="4"/>
  </w:num>
  <w:num w:numId="15">
    <w:abstractNumId w:val="5"/>
  </w:num>
  <w:num w:numId="16">
    <w:abstractNumId w:val="6"/>
  </w:num>
  <w:num w:numId="17">
    <w:abstractNumId w:val="7"/>
  </w:num>
  <w:num w:numId="18">
    <w:abstractNumId w:val="9"/>
  </w:num>
  <w:num w:numId="19">
    <w:abstractNumId w:val="20"/>
  </w:num>
  <w:num w:numId="20">
    <w:abstractNumId w:val="12"/>
  </w:num>
  <w:num w:numId="21">
    <w:abstractNumId w:val="13"/>
  </w:num>
  <w:num w:numId="22">
    <w:abstractNumId w:val="29"/>
  </w:num>
  <w:num w:numId="23">
    <w:abstractNumId w:val="15"/>
  </w:num>
  <w:num w:numId="24">
    <w:abstractNumId w:val="16"/>
  </w:num>
  <w:num w:numId="25">
    <w:abstractNumId w:val="24"/>
  </w:num>
  <w:num w:numId="26">
    <w:abstractNumId w:val="23"/>
  </w:num>
  <w:num w:numId="27">
    <w:abstractNumId w:val="18"/>
  </w:num>
  <w:num w:numId="28">
    <w:abstractNumId w:val="11"/>
  </w:num>
  <w:num w:numId="29">
    <w:abstractNumId w:val="17"/>
  </w:num>
  <w:num w:numId="30">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2710"/>
    <w:rsid w:val="00012A1E"/>
    <w:rsid w:val="00056B6B"/>
    <w:rsid w:val="00087D98"/>
    <w:rsid w:val="000E701E"/>
    <w:rsid w:val="0010440C"/>
    <w:rsid w:val="00133846"/>
    <w:rsid w:val="001457EA"/>
    <w:rsid w:val="00171632"/>
    <w:rsid w:val="001C27A2"/>
    <w:rsid w:val="001C3B0B"/>
    <w:rsid w:val="00213245"/>
    <w:rsid w:val="00301E1D"/>
    <w:rsid w:val="00310C6B"/>
    <w:rsid w:val="003138C2"/>
    <w:rsid w:val="003615FE"/>
    <w:rsid w:val="00376E28"/>
    <w:rsid w:val="00405976"/>
    <w:rsid w:val="004458AC"/>
    <w:rsid w:val="00450B3B"/>
    <w:rsid w:val="00552D4A"/>
    <w:rsid w:val="005531EA"/>
    <w:rsid w:val="005564B2"/>
    <w:rsid w:val="0056196D"/>
    <w:rsid w:val="00567ED6"/>
    <w:rsid w:val="005F3040"/>
    <w:rsid w:val="00660EDC"/>
    <w:rsid w:val="0066488D"/>
    <w:rsid w:val="00681090"/>
    <w:rsid w:val="006B0DF1"/>
    <w:rsid w:val="006B5CB6"/>
    <w:rsid w:val="006C3D62"/>
    <w:rsid w:val="006D332C"/>
    <w:rsid w:val="006E02FD"/>
    <w:rsid w:val="006E2B5F"/>
    <w:rsid w:val="006E3F98"/>
    <w:rsid w:val="006E62A5"/>
    <w:rsid w:val="006E7A20"/>
    <w:rsid w:val="00707B40"/>
    <w:rsid w:val="007702EF"/>
    <w:rsid w:val="007955B7"/>
    <w:rsid w:val="007A1B03"/>
    <w:rsid w:val="007B13C6"/>
    <w:rsid w:val="007E4BCD"/>
    <w:rsid w:val="007E7AC4"/>
    <w:rsid w:val="007F7E29"/>
    <w:rsid w:val="00866782"/>
    <w:rsid w:val="008A2710"/>
    <w:rsid w:val="008A3FC4"/>
    <w:rsid w:val="008C2CE8"/>
    <w:rsid w:val="00985152"/>
    <w:rsid w:val="00994796"/>
    <w:rsid w:val="009A4A41"/>
    <w:rsid w:val="00A071DC"/>
    <w:rsid w:val="00A27666"/>
    <w:rsid w:val="00A63F5B"/>
    <w:rsid w:val="00A82D71"/>
    <w:rsid w:val="00AD6AF3"/>
    <w:rsid w:val="00AF0D54"/>
    <w:rsid w:val="00B00F49"/>
    <w:rsid w:val="00B265AB"/>
    <w:rsid w:val="00B51841"/>
    <w:rsid w:val="00B62B4E"/>
    <w:rsid w:val="00B8343A"/>
    <w:rsid w:val="00B91228"/>
    <w:rsid w:val="00BB3547"/>
    <w:rsid w:val="00BE5C25"/>
    <w:rsid w:val="00C220D6"/>
    <w:rsid w:val="00C2274B"/>
    <w:rsid w:val="00C246ED"/>
    <w:rsid w:val="00C33856"/>
    <w:rsid w:val="00C351EC"/>
    <w:rsid w:val="00C44EC6"/>
    <w:rsid w:val="00C72447"/>
    <w:rsid w:val="00C77006"/>
    <w:rsid w:val="00CA239B"/>
    <w:rsid w:val="00CC74F2"/>
    <w:rsid w:val="00D32C27"/>
    <w:rsid w:val="00D52EF1"/>
    <w:rsid w:val="00D53477"/>
    <w:rsid w:val="00D62D54"/>
    <w:rsid w:val="00E11780"/>
    <w:rsid w:val="00E602E3"/>
    <w:rsid w:val="00E6641A"/>
    <w:rsid w:val="00E82137"/>
    <w:rsid w:val="00ED4A75"/>
    <w:rsid w:val="00ED53C3"/>
    <w:rsid w:val="00EE0162"/>
    <w:rsid w:val="00F26F65"/>
    <w:rsid w:val="00F51813"/>
    <w:rsid w:val="00F93052"/>
    <w:rsid w:val="00FA321C"/>
    <w:rsid w:val="00FC26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40498"/>
  <w15:chartTrackingRefBased/>
  <w15:docId w15:val="{AFEED5AB-5F71-4B52-BC54-D9D0EC04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44EC6"/>
  </w:style>
  <w:style w:type="paragraph" w:styleId="Heading1">
    <w:name w:val="heading 1"/>
    <w:basedOn w:val="Normal"/>
    <w:next w:val="Normal"/>
    <w:link w:val="Heading1Char"/>
    <w:uiPriority w:val="9"/>
    <w:qFormat/>
    <w:rsid w:val="00C44EC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44EC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C44EC6"/>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C44EC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C44EC6"/>
    <w:pPr>
      <w:spacing w:before="200" w:after="0"/>
      <w:jc w:val="left"/>
      <w:outlineLvl w:val="4"/>
    </w:pPr>
    <w:rPr>
      <w:smallCaps/>
      <w:color w:val="3476B1" w:themeColor="accent2" w:themeShade="BF"/>
      <w:spacing w:val="10"/>
      <w:sz w:val="22"/>
      <w:szCs w:val="26"/>
    </w:rPr>
  </w:style>
  <w:style w:type="paragraph" w:styleId="Heading6">
    <w:name w:val="heading 6"/>
    <w:basedOn w:val="Normal"/>
    <w:next w:val="Normal"/>
    <w:link w:val="Heading6Char"/>
    <w:uiPriority w:val="9"/>
    <w:semiHidden/>
    <w:unhideWhenUsed/>
    <w:qFormat/>
    <w:rsid w:val="00C44EC6"/>
    <w:pPr>
      <w:spacing w:after="0"/>
      <w:jc w:val="left"/>
      <w:outlineLvl w:val="5"/>
    </w:pPr>
    <w:rPr>
      <w:smallCaps/>
      <w:color w:val="629DD1" w:themeColor="accent2"/>
      <w:spacing w:val="5"/>
      <w:sz w:val="22"/>
    </w:rPr>
  </w:style>
  <w:style w:type="paragraph" w:styleId="Heading7">
    <w:name w:val="heading 7"/>
    <w:basedOn w:val="Normal"/>
    <w:next w:val="Normal"/>
    <w:link w:val="Heading7Char"/>
    <w:uiPriority w:val="9"/>
    <w:semiHidden/>
    <w:unhideWhenUsed/>
    <w:qFormat/>
    <w:rsid w:val="00C44EC6"/>
    <w:pPr>
      <w:spacing w:after="0"/>
      <w:jc w:val="left"/>
      <w:outlineLvl w:val="6"/>
    </w:pPr>
    <w:rPr>
      <w:b/>
      <w:smallCaps/>
      <w:color w:val="629DD1" w:themeColor="accent2"/>
      <w:spacing w:val="10"/>
    </w:rPr>
  </w:style>
  <w:style w:type="paragraph" w:styleId="Heading8">
    <w:name w:val="heading 8"/>
    <w:basedOn w:val="Normal"/>
    <w:next w:val="Normal"/>
    <w:link w:val="Heading8Char"/>
    <w:uiPriority w:val="9"/>
    <w:semiHidden/>
    <w:unhideWhenUsed/>
    <w:qFormat/>
    <w:rsid w:val="00C44EC6"/>
    <w:pPr>
      <w:spacing w:after="0"/>
      <w:jc w:val="left"/>
      <w:outlineLvl w:val="7"/>
    </w:pPr>
    <w:rPr>
      <w:b/>
      <w:i/>
      <w:smallCaps/>
      <w:color w:val="3476B1" w:themeColor="accent2" w:themeShade="BF"/>
    </w:rPr>
  </w:style>
  <w:style w:type="paragraph" w:styleId="Heading9">
    <w:name w:val="heading 9"/>
    <w:basedOn w:val="Normal"/>
    <w:next w:val="Normal"/>
    <w:link w:val="Heading9Char"/>
    <w:uiPriority w:val="9"/>
    <w:semiHidden/>
    <w:unhideWhenUsed/>
    <w:qFormat/>
    <w:rsid w:val="00C44EC6"/>
    <w:pPr>
      <w:spacing w:after="0"/>
      <w:jc w:val="left"/>
      <w:outlineLvl w:val="8"/>
    </w:pPr>
    <w:rPr>
      <w:b/>
      <w:i/>
      <w:smallCaps/>
      <w:color w:val="224E76"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EC6"/>
    <w:pPr>
      <w:ind w:left="720"/>
      <w:contextualSpacing/>
    </w:pPr>
  </w:style>
  <w:style w:type="paragraph" w:styleId="FootnoteText">
    <w:name w:val="footnote text"/>
    <w:basedOn w:val="Normal"/>
    <w:link w:val="FootnoteTextChar"/>
    <w:uiPriority w:val="99"/>
    <w:semiHidden/>
    <w:unhideWhenUsed/>
    <w:rsid w:val="00AF0D54"/>
    <w:pPr>
      <w:spacing w:after="0" w:line="240" w:lineRule="auto"/>
    </w:pPr>
  </w:style>
  <w:style w:type="character" w:customStyle="1" w:styleId="FootnoteTextChar">
    <w:name w:val="Footnote Text Char"/>
    <w:basedOn w:val="DefaultParagraphFont"/>
    <w:link w:val="FootnoteText"/>
    <w:uiPriority w:val="99"/>
    <w:semiHidden/>
    <w:rsid w:val="00AF0D54"/>
    <w:rPr>
      <w:sz w:val="20"/>
      <w:szCs w:val="20"/>
    </w:rPr>
  </w:style>
  <w:style w:type="character" w:styleId="FootnoteReference">
    <w:name w:val="footnote reference"/>
    <w:basedOn w:val="DefaultParagraphFont"/>
    <w:uiPriority w:val="99"/>
    <w:semiHidden/>
    <w:unhideWhenUsed/>
    <w:rsid w:val="00AF0D54"/>
    <w:rPr>
      <w:vertAlign w:val="superscript"/>
    </w:rPr>
  </w:style>
  <w:style w:type="character" w:styleId="Hyperlink">
    <w:name w:val="Hyperlink"/>
    <w:basedOn w:val="DefaultParagraphFont"/>
    <w:uiPriority w:val="99"/>
    <w:unhideWhenUsed/>
    <w:rsid w:val="007E7AC4"/>
    <w:rPr>
      <w:color w:val="9454C3" w:themeColor="hyperlink"/>
      <w:u w:val="single"/>
    </w:rPr>
  </w:style>
  <w:style w:type="paragraph" w:customStyle="1" w:styleId="paragraph">
    <w:name w:val="paragraph"/>
    <w:basedOn w:val="Normal"/>
    <w:rsid w:val="003138C2"/>
    <w:pPr>
      <w:spacing w:after="0" w:line="240" w:lineRule="auto"/>
    </w:pPr>
    <w:rPr>
      <w:rFonts w:ascii="Times New Roman" w:eastAsia="Times New Roman" w:hAnsi="Times New Roman" w:cs="Times New Roman"/>
      <w:sz w:val="24"/>
      <w:szCs w:val="24"/>
    </w:rPr>
  </w:style>
  <w:style w:type="character" w:customStyle="1" w:styleId="spellingerror">
    <w:name w:val="spellingerror"/>
    <w:basedOn w:val="DefaultParagraphFont"/>
    <w:rsid w:val="003138C2"/>
  </w:style>
  <w:style w:type="character" w:customStyle="1" w:styleId="normaltextrun1">
    <w:name w:val="normaltextrun1"/>
    <w:basedOn w:val="DefaultParagraphFont"/>
    <w:rsid w:val="003138C2"/>
  </w:style>
  <w:style w:type="character" w:customStyle="1" w:styleId="eop">
    <w:name w:val="eop"/>
    <w:basedOn w:val="DefaultParagraphFont"/>
    <w:rsid w:val="003138C2"/>
  </w:style>
  <w:style w:type="table" w:styleId="TableGrid">
    <w:name w:val="Table Grid"/>
    <w:basedOn w:val="TableNormal"/>
    <w:uiPriority w:val="39"/>
    <w:rsid w:val="0055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552D4A"/>
    <w:pPr>
      <w:spacing w:after="0" w:line="240" w:lineRule="auto"/>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insideV w:val="nil"/>
        </w:tcBorders>
        <w:shd w:val="clear" w:color="auto" w:fill="4A66AC" w:themeFill="accent1"/>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paragraph" w:styleId="Caption">
    <w:name w:val="caption"/>
    <w:basedOn w:val="Normal"/>
    <w:next w:val="Normal"/>
    <w:uiPriority w:val="35"/>
    <w:unhideWhenUsed/>
    <w:qFormat/>
    <w:rsid w:val="00C44EC6"/>
    <w:rPr>
      <w:b/>
      <w:bCs/>
      <w:caps/>
      <w:sz w:val="16"/>
      <w:szCs w:val="18"/>
    </w:rPr>
  </w:style>
  <w:style w:type="table" w:styleId="GridTable4-Accent5">
    <w:name w:val="Grid Table 4 Accent 5"/>
    <w:basedOn w:val="TableNormal"/>
    <w:uiPriority w:val="49"/>
    <w:rsid w:val="003615FE"/>
    <w:pPr>
      <w:spacing w:after="0" w:line="240" w:lineRule="auto"/>
    </w:pPr>
    <w:rPr>
      <w:lang w:val="nl-NL" w:eastAsia="nl-NL"/>
    </w:r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color w:val="FFFFFF" w:themeColor="background1"/>
      </w:rPr>
      <w:tblPr/>
      <w:tcPr>
        <w:tcBorders>
          <w:top w:val="single" w:sz="4" w:space="0" w:color="5AA2AE" w:themeColor="accent5"/>
          <w:left w:val="single" w:sz="4" w:space="0" w:color="5AA2AE" w:themeColor="accent5"/>
          <w:bottom w:val="single" w:sz="4" w:space="0" w:color="5AA2AE" w:themeColor="accent5"/>
          <w:right w:val="single" w:sz="4" w:space="0" w:color="5AA2AE" w:themeColor="accent5"/>
          <w:insideH w:val="nil"/>
          <w:insideV w:val="nil"/>
        </w:tcBorders>
        <w:shd w:val="clear" w:color="auto" w:fill="5AA2AE" w:themeFill="accent5"/>
      </w:tcPr>
    </w:tblStylePr>
    <w:tblStylePr w:type="lastRow">
      <w:rPr>
        <w:b/>
        <w:bCs/>
      </w:rPr>
      <w:tblPr/>
      <w:tcPr>
        <w:tcBorders>
          <w:top w:val="double" w:sz="4" w:space="0" w:color="5AA2AE" w:themeColor="accent5"/>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character" w:customStyle="1" w:styleId="Heading1Char">
    <w:name w:val="Heading 1 Char"/>
    <w:basedOn w:val="DefaultParagraphFont"/>
    <w:link w:val="Heading1"/>
    <w:uiPriority w:val="9"/>
    <w:rsid w:val="00C44EC6"/>
    <w:rPr>
      <w:smallCaps/>
      <w:spacing w:val="5"/>
      <w:sz w:val="32"/>
      <w:szCs w:val="32"/>
    </w:rPr>
  </w:style>
  <w:style w:type="character" w:customStyle="1" w:styleId="Heading2Char">
    <w:name w:val="Heading 2 Char"/>
    <w:basedOn w:val="DefaultParagraphFont"/>
    <w:link w:val="Heading2"/>
    <w:uiPriority w:val="9"/>
    <w:rsid w:val="00C44EC6"/>
    <w:rPr>
      <w:smallCaps/>
      <w:spacing w:val="5"/>
      <w:sz w:val="28"/>
      <w:szCs w:val="28"/>
    </w:rPr>
  </w:style>
  <w:style w:type="character" w:customStyle="1" w:styleId="Heading3Char">
    <w:name w:val="Heading 3 Char"/>
    <w:basedOn w:val="DefaultParagraphFont"/>
    <w:link w:val="Heading3"/>
    <w:uiPriority w:val="9"/>
    <w:rsid w:val="00C44EC6"/>
    <w:rPr>
      <w:smallCaps/>
      <w:spacing w:val="5"/>
      <w:sz w:val="24"/>
      <w:szCs w:val="24"/>
    </w:rPr>
  </w:style>
  <w:style w:type="paragraph" w:customStyle="1" w:styleId="PersonalName">
    <w:name w:val="Personal Name"/>
    <w:basedOn w:val="Title"/>
    <w:rsid w:val="00C44EC6"/>
    <w:rPr>
      <w:b/>
      <w:caps/>
      <w:color w:val="000000"/>
      <w:sz w:val="28"/>
      <w:szCs w:val="28"/>
    </w:rPr>
  </w:style>
  <w:style w:type="paragraph" w:styleId="Title">
    <w:name w:val="Title"/>
    <w:basedOn w:val="Normal"/>
    <w:next w:val="Normal"/>
    <w:link w:val="TitleChar"/>
    <w:uiPriority w:val="10"/>
    <w:qFormat/>
    <w:rsid w:val="00C44EC6"/>
    <w:pPr>
      <w:pBdr>
        <w:top w:val="single" w:sz="12" w:space="1" w:color="629DD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C44EC6"/>
    <w:rPr>
      <w:smallCaps/>
      <w:sz w:val="48"/>
      <w:szCs w:val="48"/>
    </w:rPr>
  </w:style>
  <w:style w:type="character" w:customStyle="1" w:styleId="Heading4Char">
    <w:name w:val="Heading 4 Char"/>
    <w:basedOn w:val="DefaultParagraphFont"/>
    <w:link w:val="Heading4"/>
    <w:uiPriority w:val="9"/>
    <w:semiHidden/>
    <w:rsid w:val="00C44EC6"/>
    <w:rPr>
      <w:smallCaps/>
      <w:spacing w:val="10"/>
      <w:sz w:val="22"/>
      <w:szCs w:val="22"/>
    </w:rPr>
  </w:style>
  <w:style w:type="character" w:customStyle="1" w:styleId="Heading5Char">
    <w:name w:val="Heading 5 Char"/>
    <w:basedOn w:val="DefaultParagraphFont"/>
    <w:link w:val="Heading5"/>
    <w:uiPriority w:val="9"/>
    <w:semiHidden/>
    <w:rsid w:val="00C44EC6"/>
    <w:rPr>
      <w:smallCaps/>
      <w:color w:val="3476B1" w:themeColor="accent2" w:themeShade="BF"/>
      <w:spacing w:val="10"/>
      <w:sz w:val="22"/>
      <w:szCs w:val="26"/>
    </w:rPr>
  </w:style>
  <w:style w:type="character" w:customStyle="1" w:styleId="Heading6Char">
    <w:name w:val="Heading 6 Char"/>
    <w:basedOn w:val="DefaultParagraphFont"/>
    <w:link w:val="Heading6"/>
    <w:uiPriority w:val="9"/>
    <w:semiHidden/>
    <w:rsid w:val="00C44EC6"/>
    <w:rPr>
      <w:smallCaps/>
      <w:color w:val="629DD1" w:themeColor="accent2"/>
      <w:spacing w:val="5"/>
      <w:sz w:val="22"/>
    </w:rPr>
  </w:style>
  <w:style w:type="character" w:customStyle="1" w:styleId="Heading7Char">
    <w:name w:val="Heading 7 Char"/>
    <w:basedOn w:val="DefaultParagraphFont"/>
    <w:link w:val="Heading7"/>
    <w:uiPriority w:val="9"/>
    <w:semiHidden/>
    <w:rsid w:val="00C44EC6"/>
    <w:rPr>
      <w:b/>
      <w:smallCaps/>
      <w:color w:val="629DD1" w:themeColor="accent2"/>
      <w:spacing w:val="10"/>
    </w:rPr>
  </w:style>
  <w:style w:type="character" w:customStyle="1" w:styleId="Heading8Char">
    <w:name w:val="Heading 8 Char"/>
    <w:basedOn w:val="DefaultParagraphFont"/>
    <w:link w:val="Heading8"/>
    <w:uiPriority w:val="9"/>
    <w:semiHidden/>
    <w:rsid w:val="00C44EC6"/>
    <w:rPr>
      <w:b/>
      <w:i/>
      <w:smallCaps/>
      <w:color w:val="3476B1" w:themeColor="accent2" w:themeShade="BF"/>
    </w:rPr>
  </w:style>
  <w:style w:type="character" w:customStyle="1" w:styleId="Heading9Char">
    <w:name w:val="Heading 9 Char"/>
    <w:basedOn w:val="DefaultParagraphFont"/>
    <w:link w:val="Heading9"/>
    <w:uiPriority w:val="9"/>
    <w:semiHidden/>
    <w:rsid w:val="00C44EC6"/>
    <w:rPr>
      <w:b/>
      <w:i/>
      <w:smallCaps/>
      <w:color w:val="224E76" w:themeColor="accent2" w:themeShade="7F"/>
    </w:rPr>
  </w:style>
  <w:style w:type="paragraph" w:styleId="Subtitle">
    <w:name w:val="Subtitle"/>
    <w:basedOn w:val="Normal"/>
    <w:next w:val="Normal"/>
    <w:link w:val="SubtitleChar"/>
    <w:uiPriority w:val="11"/>
    <w:qFormat/>
    <w:rsid w:val="00C44EC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C44EC6"/>
    <w:rPr>
      <w:rFonts w:asciiTheme="majorHAnsi" w:eastAsiaTheme="majorEastAsia" w:hAnsiTheme="majorHAnsi" w:cstheme="majorBidi"/>
      <w:szCs w:val="22"/>
    </w:rPr>
  </w:style>
  <w:style w:type="character" w:styleId="Strong">
    <w:name w:val="Strong"/>
    <w:uiPriority w:val="22"/>
    <w:qFormat/>
    <w:rsid w:val="00C44EC6"/>
    <w:rPr>
      <w:b/>
      <w:color w:val="629DD1" w:themeColor="accent2"/>
    </w:rPr>
  </w:style>
  <w:style w:type="character" w:styleId="Emphasis">
    <w:name w:val="Emphasis"/>
    <w:uiPriority w:val="20"/>
    <w:qFormat/>
    <w:rsid w:val="00C44EC6"/>
    <w:rPr>
      <w:b/>
      <w:i/>
      <w:spacing w:val="10"/>
    </w:rPr>
  </w:style>
  <w:style w:type="paragraph" w:styleId="NoSpacing">
    <w:name w:val="No Spacing"/>
    <w:basedOn w:val="Normal"/>
    <w:link w:val="NoSpacingChar"/>
    <w:uiPriority w:val="1"/>
    <w:qFormat/>
    <w:rsid w:val="00C44EC6"/>
    <w:pPr>
      <w:spacing w:after="0" w:line="240" w:lineRule="auto"/>
    </w:pPr>
  </w:style>
  <w:style w:type="character" w:customStyle="1" w:styleId="NoSpacingChar">
    <w:name w:val="No Spacing Char"/>
    <w:basedOn w:val="DefaultParagraphFont"/>
    <w:link w:val="NoSpacing"/>
    <w:uiPriority w:val="1"/>
    <w:rsid w:val="00C44EC6"/>
  </w:style>
  <w:style w:type="paragraph" w:styleId="Quote">
    <w:name w:val="Quote"/>
    <w:basedOn w:val="Normal"/>
    <w:next w:val="Normal"/>
    <w:link w:val="QuoteChar"/>
    <w:uiPriority w:val="29"/>
    <w:qFormat/>
    <w:rsid w:val="00C44EC6"/>
    <w:rPr>
      <w:i/>
    </w:rPr>
  </w:style>
  <w:style w:type="character" w:customStyle="1" w:styleId="QuoteChar">
    <w:name w:val="Quote Char"/>
    <w:basedOn w:val="DefaultParagraphFont"/>
    <w:link w:val="Quote"/>
    <w:uiPriority w:val="29"/>
    <w:rsid w:val="00C44EC6"/>
    <w:rPr>
      <w:i/>
    </w:rPr>
  </w:style>
  <w:style w:type="paragraph" w:styleId="IntenseQuote">
    <w:name w:val="Intense Quote"/>
    <w:basedOn w:val="Normal"/>
    <w:next w:val="Normal"/>
    <w:link w:val="IntenseQuoteChar"/>
    <w:uiPriority w:val="30"/>
    <w:qFormat/>
    <w:rsid w:val="00C44EC6"/>
    <w:pPr>
      <w:pBdr>
        <w:top w:val="single" w:sz="8" w:space="10" w:color="3476B1" w:themeColor="accent2" w:themeShade="BF"/>
        <w:left w:val="single" w:sz="8" w:space="10" w:color="3476B1" w:themeColor="accent2" w:themeShade="BF"/>
        <w:bottom w:val="single" w:sz="8" w:space="10" w:color="3476B1" w:themeColor="accent2" w:themeShade="BF"/>
        <w:right w:val="single" w:sz="8" w:space="10" w:color="3476B1" w:themeColor="accent2" w:themeShade="BF"/>
      </w:pBdr>
      <w:shd w:val="clear" w:color="auto" w:fill="629DD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C44EC6"/>
    <w:rPr>
      <w:b/>
      <w:i/>
      <w:color w:val="FFFFFF" w:themeColor="background1"/>
      <w:shd w:val="clear" w:color="auto" w:fill="629DD1" w:themeFill="accent2"/>
    </w:rPr>
  </w:style>
  <w:style w:type="character" w:styleId="SubtleEmphasis">
    <w:name w:val="Subtle Emphasis"/>
    <w:uiPriority w:val="19"/>
    <w:qFormat/>
    <w:rsid w:val="00C44EC6"/>
    <w:rPr>
      <w:i/>
    </w:rPr>
  </w:style>
  <w:style w:type="character" w:styleId="IntenseEmphasis">
    <w:name w:val="Intense Emphasis"/>
    <w:uiPriority w:val="21"/>
    <w:qFormat/>
    <w:rsid w:val="00C44EC6"/>
    <w:rPr>
      <w:b/>
      <w:i/>
      <w:color w:val="629DD1" w:themeColor="accent2"/>
      <w:spacing w:val="10"/>
    </w:rPr>
  </w:style>
  <w:style w:type="character" w:styleId="SubtleReference">
    <w:name w:val="Subtle Reference"/>
    <w:uiPriority w:val="31"/>
    <w:qFormat/>
    <w:rsid w:val="00C44EC6"/>
    <w:rPr>
      <w:b/>
    </w:rPr>
  </w:style>
  <w:style w:type="character" w:styleId="IntenseReference">
    <w:name w:val="Intense Reference"/>
    <w:uiPriority w:val="32"/>
    <w:qFormat/>
    <w:rsid w:val="00C44EC6"/>
    <w:rPr>
      <w:b/>
      <w:bCs/>
      <w:smallCaps/>
      <w:spacing w:val="5"/>
      <w:sz w:val="22"/>
      <w:szCs w:val="22"/>
      <w:u w:val="single"/>
    </w:rPr>
  </w:style>
  <w:style w:type="character" w:styleId="BookTitle">
    <w:name w:val="Book Title"/>
    <w:uiPriority w:val="33"/>
    <w:qFormat/>
    <w:rsid w:val="00C44EC6"/>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C44EC6"/>
    <w:pPr>
      <w:outlineLvl w:val="9"/>
    </w:pPr>
  </w:style>
  <w:style w:type="table" w:styleId="GridTable4-Accent3">
    <w:name w:val="Grid Table 4 Accent 3"/>
    <w:basedOn w:val="TableNormal"/>
    <w:uiPriority w:val="49"/>
    <w:rsid w:val="00C44EC6"/>
    <w:pPr>
      <w:spacing w:after="0" w:line="240" w:lineRule="auto"/>
    </w:pPr>
    <w:tblPr>
      <w:tblStyleRowBandSize w:val="1"/>
      <w:tblStyleColBandSize w:val="1"/>
      <w:tblBorders>
        <w:top w:val="single" w:sz="4" w:space="0" w:color="7EB1E6" w:themeColor="accent3" w:themeTint="99"/>
        <w:left w:val="single" w:sz="4" w:space="0" w:color="7EB1E6" w:themeColor="accent3" w:themeTint="99"/>
        <w:bottom w:val="single" w:sz="4" w:space="0" w:color="7EB1E6" w:themeColor="accent3" w:themeTint="99"/>
        <w:right w:val="single" w:sz="4" w:space="0" w:color="7EB1E6" w:themeColor="accent3" w:themeTint="99"/>
        <w:insideH w:val="single" w:sz="4" w:space="0" w:color="7EB1E6" w:themeColor="accent3" w:themeTint="99"/>
        <w:insideV w:val="single" w:sz="4" w:space="0" w:color="7EB1E6" w:themeColor="accent3" w:themeTint="99"/>
      </w:tblBorders>
    </w:tblPr>
    <w:tblStylePr w:type="firstRow">
      <w:rPr>
        <w:b/>
        <w:bCs/>
        <w:color w:val="FFFFFF" w:themeColor="background1"/>
      </w:rPr>
      <w:tblPr/>
      <w:tcPr>
        <w:tcBorders>
          <w:top w:val="single" w:sz="4" w:space="0" w:color="297FD5" w:themeColor="accent3"/>
          <w:left w:val="single" w:sz="4" w:space="0" w:color="297FD5" w:themeColor="accent3"/>
          <w:bottom w:val="single" w:sz="4" w:space="0" w:color="297FD5" w:themeColor="accent3"/>
          <w:right w:val="single" w:sz="4" w:space="0" w:color="297FD5" w:themeColor="accent3"/>
          <w:insideH w:val="nil"/>
          <w:insideV w:val="nil"/>
        </w:tcBorders>
        <w:shd w:val="clear" w:color="auto" w:fill="297FD5" w:themeFill="accent3"/>
      </w:tcPr>
    </w:tblStylePr>
    <w:tblStylePr w:type="lastRow">
      <w:rPr>
        <w:b/>
        <w:bCs/>
      </w:rPr>
      <w:tblPr/>
      <w:tcPr>
        <w:tcBorders>
          <w:top w:val="double" w:sz="4" w:space="0" w:color="297FD5" w:themeColor="accent3"/>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paragraph" w:customStyle="1" w:styleId="RIECOnderschrift">
    <w:name w:val="RIEC_Onderschrift"/>
    <w:basedOn w:val="Normal"/>
    <w:next w:val="Normal"/>
    <w:rsid w:val="00ED4A75"/>
    <w:pPr>
      <w:spacing w:after="0" w:line="240" w:lineRule="auto"/>
      <w:jc w:val="left"/>
    </w:pPr>
    <w:rPr>
      <w:rFonts w:asciiTheme="majorHAnsi" w:eastAsiaTheme="minorHAnsi" w:hAnsiTheme="majorHAnsi"/>
      <w:color w:val="FFFFFF" w:themeColor="background1"/>
      <w:sz w:val="32"/>
      <w:szCs w:val="18"/>
      <w:lang w:val="nl-NL"/>
    </w:rPr>
  </w:style>
  <w:style w:type="paragraph" w:customStyle="1" w:styleId="RIECInfoVoorblad">
    <w:name w:val="RIEC_InfoVoorblad"/>
    <w:basedOn w:val="Normal"/>
    <w:rsid w:val="00ED4A75"/>
    <w:pPr>
      <w:spacing w:after="0" w:line="400" w:lineRule="atLeast"/>
      <w:jc w:val="right"/>
    </w:pPr>
    <w:rPr>
      <w:rFonts w:asciiTheme="majorHAnsi" w:eastAsiaTheme="minorHAnsi" w:hAnsiTheme="majorHAnsi"/>
      <w:noProof/>
      <w:color w:val="FFFFFF" w:themeColor="background1"/>
      <w:sz w:val="28"/>
      <w:szCs w:val="18"/>
      <w:lang w:val="nl-NL"/>
    </w:rPr>
  </w:style>
  <w:style w:type="paragraph" w:customStyle="1" w:styleId="RIECOngenummerdHoofdstuk">
    <w:name w:val="RIEC_OngenummerdHoofdstuk"/>
    <w:basedOn w:val="Normal"/>
    <w:next w:val="Normal"/>
    <w:qFormat/>
    <w:rsid w:val="00ED4A75"/>
    <w:pPr>
      <w:pageBreakBefore/>
      <w:spacing w:after="480" w:line="240" w:lineRule="atLeast"/>
      <w:jc w:val="left"/>
      <w:outlineLvl w:val="0"/>
    </w:pPr>
    <w:rPr>
      <w:rFonts w:asciiTheme="majorHAnsi" w:eastAsiaTheme="minorHAnsi" w:hAnsiTheme="majorHAnsi"/>
      <w:color w:val="629DD1" w:themeColor="accent2"/>
      <w:sz w:val="48"/>
      <w:szCs w:val="18"/>
      <w:lang w:val="nl-NL"/>
    </w:rPr>
  </w:style>
  <w:style w:type="character" w:styleId="UnresolvedMention">
    <w:name w:val="Unresolved Mention"/>
    <w:basedOn w:val="DefaultParagraphFont"/>
    <w:uiPriority w:val="99"/>
    <w:semiHidden/>
    <w:unhideWhenUsed/>
    <w:rsid w:val="00F51813"/>
    <w:rPr>
      <w:color w:val="605E5C"/>
      <w:shd w:val="clear" w:color="auto" w:fill="E1DFDD"/>
    </w:rPr>
  </w:style>
  <w:style w:type="paragraph" w:styleId="BalloonText">
    <w:name w:val="Balloon Text"/>
    <w:basedOn w:val="Normal"/>
    <w:link w:val="BalloonTextChar"/>
    <w:uiPriority w:val="99"/>
    <w:semiHidden/>
    <w:unhideWhenUsed/>
    <w:rsid w:val="006E7A2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E7A2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681090"/>
    <w:rPr>
      <w:sz w:val="16"/>
      <w:szCs w:val="16"/>
    </w:rPr>
  </w:style>
  <w:style w:type="paragraph" w:styleId="CommentText">
    <w:name w:val="annotation text"/>
    <w:basedOn w:val="Normal"/>
    <w:link w:val="CommentTextChar"/>
    <w:uiPriority w:val="99"/>
    <w:semiHidden/>
    <w:unhideWhenUsed/>
    <w:rsid w:val="00681090"/>
    <w:pPr>
      <w:spacing w:line="240" w:lineRule="auto"/>
    </w:pPr>
  </w:style>
  <w:style w:type="character" w:customStyle="1" w:styleId="CommentTextChar">
    <w:name w:val="Comment Text Char"/>
    <w:basedOn w:val="DefaultParagraphFont"/>
    <w:link w:val="CommentText"/>
    <w:uiPriority w:val="99"/>
    <w:semiHidden/>
    <w:rsid w:val="00681090"/>
  </w:style>
  <w:style w:type="paragraph" w:styleId="CommentSubject">
    <w:name w:val="annotation subject"/>
    <w:basedOn w:val="CommentText"/>
    <w:next w:val="CommentText"/>
    <w:link w:val="CommentSubjectChar"/>
    <w:uiPriority w:val="99"/>
    <w:semiHidden/>
    <w:unhideWhenUsed/>
    <w:rsid w:val="00681090"/>
    <w:rPr>
      <w:b/>
      <w:bCs/>
    </w:rPr>
  </w:style>
  <w:style w:type="character" w:customStyle="1" w:styleId="CommentSubjectChar">
    <w:name w:val="Comment Subject Char"/>
    <w:basedOn w:val="CommentTextChar"/>
    <w:link w:val="CommentSubject"/>
    <w:uiPriority w:val="99"/>
    <w:semiHidden/>
    <w:rsid w:val="0068109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444790">
      <w:bodyDiv w:val="1"/>
      <w:marLeft w:val="0"/>
      <w:marRight w:val="0"/>
      <w:marTop w:val="0"/>
      <w:marBottom w:val="0"/>
      <w:divBdr>
        <w:top w:val="none" w:sz="0" w:space="0" w:color="auto"/>
        <w:left w:val="none" w:sz="0" w:space="0" w:color="auto"/>
        <w:bottom w:val="none" w:sz="0" w:space="0" w:color="auto"/>
        <w:right w:val="none" w:sz="0" w:space="0" w:color="auto"/>
      </w:divBdr>
    </w:div>
    <w:div w:id="466779034">
      <w:bodyDiv w:val="1"/>
      <w:marLeft w:val="0"/>
      <w:marRight w:val="0"/>
      <w:marTop w:val="0"/>
      <w:marBottom w:val="0"/>
      <w:divBdr>
        <w:top w:val="none" w:sz="0" w:space="0" w:color="auto"/>
        <w:left w:val="none" w:sz="0" w:space="0" w:color="auto"/>
        <w:bottom w:val="none" w:sz="0" w:space="0" w:color="auto"/>
        <w:right w:val="none" w:sz="0" w:space="0" w:color="auto"/>
      </w:divBdr>
    </w:div>
    <w:div w:id="590819269">
      <w:bodyDiv w:val="1"/>
      <w:marLeft w:val="0"/>
      <w:marRight w:val="0"/>
      <w:marTop w:val="0"/>
      <w:marBottom w:val="0"/>
      <w:divBdr>
        <w:top w:val="none" w:sz="0" w:space="0" w:color="auto"/>
        <w:left w:val="none" w:sz="0" w:space="0" w:color="auto"/>
        <w:bottom w:val="none" w:sz="0" w:space="0" w:color="auto"/>
        <w:right w:val="none" w:sz="0" w:space="0" w:color="auto"/>
      </w:divBdr>
    </w:div>
    <w:div w:id="794829630">
      <w:bodyDiv w:val="1"/>
      <w:marLeft w:val="0"/>
      <w:marRight w:val="0"/>
      <w:marTop w:val="0"/>
      <w:marBottom w:val="0"/>
      <w:divBdr>
        <w:top w:val="none" w:sz="0" w:space="0" w:color="auto"/>
        <w:left w:val="none" w:sz="0" w:space="0" w:color="auto"/>
        <w:bottom w:val="none" w:sz="0" w:space="0" w:color="auto"/>
        <w:right w:val="none" w:sz="0" w:space="0" w:color="auto"/>
      </w:divBdr>
    </w:div>
    <w:div w:id="798379622">
      <w:bodyDiv w:val="1"/>
      <w:marLeft w:val="0"/>
      <w:marRight w:val="0"/>
      <w:marTop w:val="0"/>
      <w:marBottom w:val="0"/>
      <w:divBdr>
        <w:top w:val="none" w:sz="0" w:space="0" w:color="auto"/>
        <w:left w:val="none" w:sz="0" w:space="0" w:color="auto"/>
        <w:bottom w:val="none" w:sz="0" w:space="0" w:color="auto"/>
        <w:right w:val="none" w:sz="0" w:space="0" w:color="auto"/>
      </w:divBdr>
    </w:div>
    <w:div w:id="1226992373">
      <w:bodyDiv w:val="1"/>
      <w:marLeft w:val="0"/>
      <w:marRight w:val="0"/>
      <w:marTop w:val="0"/>
      <w:marBottom w:val="0"/>
      <w:divBdr>
        <w:top w:val="none" w:sz="0" w:space="0" w:color="auto"/>
        <w:left w:val="none" w:sz="0" w:space="0" w:color="auto"/>
        <w:bottom w:val="none" w:sz="0" w:space="0" w:color="auto"/>
        <w:right w:val="none" w:sz="0" w:space="0" w:color="auto"/>
      </w:divBdr>
    </w:div>
    <w:div w:id="1382944679">
      <w:bodyDiv w:val="1"/>
      <w:marLeft w:val="0"/>
      <w:marRight w:val="0"/>
      <w:marTop w:val="0"/>
      <w:marBottom w:val="0"/>
      <w:divBdr>
        <w:top w:val="none" w:sz="0" w:space="0" w:color="auto"/>
        <w:left w:val="none" w:sz="0" w:space="0" w:color="auto"/>
        <w:bottom w:val="none" w:sz="0" w:space="0" w:color="auto"/>
        <w:right w:val="none" w:sz="0" w:space="0" w:color="auto"/>
      </w:divBdr>
    </w:div>
    <w:div w:id="1571427184">
      <w:bodyDiv w:val="1"/>
      <w:marLeft w:val="0"/>
      <w:marRight w:val="0"/>
      <w:marTop w:val="0"/>
      <w:marBottom w:val="0"/>
      <w:divBdr>
        <w:top w:val="none" w:sz="0" w:space="0" w:color="auto"/>
        <w:left w:val="none" w:sz="0" w:space="0" w:color="auto"/>
        <w:bottom w:val="none" w:sz="0" w:space="0" w:color="auto"/>
        <w:right w:val="none" w:sz="0" w:space="0" w:color="auto"/>
      </w:divBdr>
      <w:divsChild>
        <w:div w:id="335691990">
          <w:marLeft w:val="0"/>
          <w:marRight w:val="0"/>
          <w:marTop w:val="0"/>
          <w:marBottom w:val="0"/>
          <w:divBdr>
            <w:top w:val="none" w:sz="0" w:space="0" w:color="auto"/>
            <w:left w:val="none" w:sz="0" w:space="0" w:color="auto"/>
            <w:bottom w:val="none" w:sz="0" w:space="0" w:color="auto"/>
            <w:right w:val="none" w:sz="0" w:space="0" w:color="auto"/>
          </w:divBdr>
          <w:divsChild>
            <w:div w:id="50463247">
              <w:marLeft w:val="0"/>
              <w:marRight w:val="0"/>
              <w:marTop w:val="0"/>
              <w:marBottom w:val="0"/>
              <w:divBdr>
                <w:top w:val="none" w:sz="0" w:space="0" w:color="auto"/>
                <w:left w:val="none" w:sz="0" w:space="0" w:color="auto"/>
                <w:bottom w:val="none" w:sz="0" w:space="0" w:color="auto"/>
                <w:right w:val="none" w:sz="0" w:space="0" w:color="auto"/>
              </w:divBdr>
              <w:divsChild>
                <w:div w:id="1399014962">
                  <w:marLeft w:val="0"/>
                  <w:marRight w:val="0"/>
                  <w:marTop w:val="0"/>
                  <w:marBottom w:val="0"/>
                  <w:divBdr>
                    <w:top w:val="none" w:sz="0" w:space="0" w:color="auto"/>
                    <w:left w:val="none" w:sz="0" w:space="0" w:color="auto"/>
                    <w:bottom w:val="none" w:sz="0" w:space="0" w:color="auto"/>
                    <w:right w:val="none" w:sz="0" w:space="0" w:color="auto"/>
                  </w:divBdr>
                  <w:divsChild>
                    <w:div w:id="1309046814">
                      <w:marLeft w:val="0"/>
                      <w:marRight w:val="0"/>
                      <w:marTop w:val="0"/>
                      <w:marBottom w:val="0"/>
                      <w:divBdr>
                        <w:top w:val="none" w:sz="0" w:space="0" w:color="auto"/>
                        <w:left w:val="none" w:sz="0" w:space="0" w:color="auto"/>
                        <w:bottom w:val="none" w:sz="0" w:space="0" w:color="auto"/>
                        <w:right w:val="none" w:sz="0" w:space="0" w:color="auto"/>
                      </w:divBdr>
                      <w:divsChild>
                        <w:div w:id="619459940">
                          <w:marLeft w:val="0"/>
                          <w:marRight w:val="0"/>
                          <w:marTop w:val="0"/>
                          <w:marBottom w:val="0"/>
                          <w:divBdr>
                            <w:top w:val="none" w:sz="0" w:space="0" w:color="auto"/>
                            <w:left w:val="none" w:sz="0" w:space="0" w:color="auto"/>
                            <w:bottom w:val="none" w:sz="0" w:space="0" w:color="auto"/>
                            <w:right w:val="none" w:sz="0" w:space="0" w:color="auto"/>
                          </w:divBdr>
                          <w:divsChild>
                            <w:div w:id="1344287632">
                              <w:marLeft w:val="0"/>
                              <w:marRight w:val="0"/>
                              <w:marTop w:val="0"/>
                              <w:marBottom w:val="0"/>
                              <w:divBdr>
                                <w:top w:val="none" w:sz="0" w:space="0" w:color="auto"/>
                                <w:left w:val="none" w:sz="0" w:space="0" w:color="auto"/>
                                <w:bottom w:val="none" w:sz="0" w:space="0" w:color="auto"/>
                                <w:right w:val="none" w:sz="0" w:space="0" w:color="auto"/>
                              </w:divBdr>
                              <w:divsChild>
                                <w:div w:id="943463348">
                                  <w:marLeft w:val="0"/>
                                  <w:marRight w:val="0"/>
                                  <w:marTop w:val="0"/>
                                  <w:marBottom w:val="0"/>
                                  <w:divBdr>
                                    <w:top w:val="none" w:sz="0" w:space="0" w:color="auto"/>
                                    <w:left w:val="none" w:sz="0" w:space="0" w:color="auto"/>
                                    <w:bottom w:val="none" w:sz="0" w:space="0" w:color="auto"/>
                                    <w:right w:val="none" w:sz="0" w:space="0" w:color="auto"/>
                                  </w:divBdr>
                                  <w:divsChild>
                                    <w:div w:id="173498553">
                                      <w:marLeft w:val="0"/>
                                      <w:marRight w:val="0"/>
                                      <w:marTop w:val="0"/>
                                      <w:marBottom w:val="0"/>
                                      <w:divBdr>
                                        <w:top w:val="none" w:sz="0" w:space="0" w:color="auto"/>
                                        <w:left w:val="none" w:sz="0" w:space="0" w:color="auto"/>
                                        <w:bottom w:val="none" w:sz="0" w:space="0" w:color="auto"/>
                                        <w:right w:val="none" w:sz="0" w:space="0" w:color="auto"/>
                                      </w:divBdr>
                                      <w:divsChild>
                                        <w:div w:id="1551067550">
                                          <w:marLeft w:val="0"/>
                                          <w:marRight w:val="0"/>
                                          <w:marTop w:val="0"/>
                                          <w:marBottom w:val="0"/>
                                          <w:divBdr>
                                            <w:top w:val="none" w:sz="0" w:space="0" w:color="auto"/>
                                            <w:left w:val="none" w:sz="0" w:space="0" w:color="auto"/>
                                            <w:bottom w:val="none" w:sz="0" w:space="0" w:color="auto"/>
                                            <w:right w:val="none" w:sz="0" w:space="0" w:color="auto"/>
                                          </w:divBdr>
                                          <w:divsChild>
                                            <w:div w:id="961809251">
                                              <w:marLeft w:val="0"/>
                                              <w:marRight w:val="0"/>
                                              <w:marTop w:val="0"/>
                                              <w:marBottom w:val="0"/>
                                              <w:divBdr>
                                                <w:top w:val="none" w:sz="0" w:space="0" w:color="auto"/>
                                                <w:left w:val="none" w:sz="0" w:space="0" w:color="auto"/>
                                                <w:bottom w:val="none" w:sz="0" w:space="0" w:color="auto"/>
                                                <w:right w:val="none" w:sz="0" w:space="0" w:color="auto"/>
                                              </w:divBdr>
                                              <w:divsChild>
                                                <w:div w:id="545605745">
                                                  <w:marLeft w:val="0"/>
                                                  <w:marRight w:val="0"/>
                                                  <w:marTop w:val="0"/>
                                                  <w:marBottom w:val="0"/>
                                                  <w:divBdr>
                                                    <w:top w:val="none" w:sz="0" w:space="0" w:color="auto"/>
                                                    <w:left w:val="none" w:sz="0" w:space="0" w:color="auto"/>
                                                    <w:bottom w:val="none" w:sz="0" w:space="0" w:color="auto"/>
                                                    <w:right w:val="none" w:sz="0" w:space="0" w:color="auto"/>
                                                  </w:divBdr>
                                                  <w:divsChild>
                                                    <w:div w:id="184222267">
                                                      <w:marLeft w:val="0"/>
                                                      <w:marRight w:val="0"/>
                                                      <w:marTop w:val="0"/>
                                                      <w:marBottom w:val="0"/>
                                                      <w:divBdr>
                                                        <w:top w:val="single" w:sz="6" w:space="0" w:color="ABABAB"/>
                                                        <w:left w:val="single" w:sz="6" w:space="0" w:color="ABABAB"/>
                                                        <w:bottom w:val="none" w:sz="0" w:space="0" w:color="auto"/>
                                                        <w:right w:val="single" w:sz="6" w:space="0" w:color="ABABAB"/>
                                                      </w:divBdr>
                                                      <w:divsChild>
                                                        <w:div w:id="1307007833">
                                                          <w:marLeft w:val="0"/>
                                                          <w:marRight w:val="0"/>
                                                          <w:marTop w:val="0"/>
                                                          <w:marBottom w:val="0"/>
                                                          <w:divBdr>
                                                            <w:top w:val="none" w:sz="0" w:space="0" w:color="auto"/>
                                                            <w:left w:val="none" w:sz="0" w:space="0" w:color="auto"/>
                                                            <w:bottom w:val="none" w:sz="0" w:space="0" w:color="auto"/>
                                                            <w:right w:val="none" w:sz="0" w:space="0" w:color="auto"/>
                                                          </w:divBdr>
                                                          <w:divsChild>
                                                            <w:div w:id="2074889757">
                                                              <w:marLeft w:val="0"/>
                                                              <w:marRight w:val="0"/>
                                                              <w:marTop w:val="0"/>
                                                              <w:marBottom w:val="0"/>
                                                              <w:divBdr>
                                                                <w:top w:val="none" w:sz="0" w:space="0" w:color="auto"/>
                                                                <w:left w:val="none" w:sz="0" w:space="0" w:color="auto"/>
                                                                <w:bottom w:val="none" w:sz="0" w:space="0" w:color="auto"/>
                                                                <w:right w:val="none" w:sz="0" w:space="0" w:color="auto"/>
                                                              </w:divBdr>
                                                              <w:divsChild>
                                                                <w:div w:id="1340891646">
                                                                  <w:marLeft w:val="0"/>
                                                                  <w:marRight w:val="0"/>
                                                                  <w:marTop w:val="0"/>
                                                                  <w:marBottom w:val="0"/>
                                                                  <w:divBdr>
                                                                    <w:top w:val="none" w:sz="0" w:space="0" w:color="auto"/>
                                                                    <w:left w:val="none" w:sz="0" w:space="0" w:color="auto"/>
                                                                    <w:bottom w:val="none" w:sz="0" w:space="0" w:color="auto"/>
                                                                    <w:right w:val="none" w:sz="0" w:space="0" w:color="auto"/>
                                                                  </w:divBdr>
                                                                  <w:divsChild>
                                                                    <w:div w:id="912742231">
                                                                      <w:marLeft w:val="0"/>
                                                                      <w:marRight w:val="0"/>
                                                                      <w:marTop w:val="0"/>
                                                                      <w:marBottom w:val="0"/>
                                                                      <w:divBdr>
                                                                        <w:top w:val="none" w:sz="0" w:space="0" w:color="auto"/>
                                                                        <w:left w:val="none" w:sz="0" w:space="0" w:color="auto"/>
                                                                        <w:bottom w:val="none" w:sz="0" w:space="0" w:color="auto"/>
                                                                        <w:right w:val="none" w:sz="0" w:space="0" w:color="auto"/>
                                                                      </w:divBdr>
                                                                      <w:divsChild>
                                                                        <w:div w:id="1629045653">
                                                                          <w:marLeft w:val="0"/>
                                                                          <w:marRight w:val="0"/>
                                                                          <w:marTop w:val="0"/>
                                                                          <w:marBottom w:val="0"/>
                                                                          <w:divBdr>
                                                                            <w:top w:val="none" w:sz="0" w:space="0" w:color="auto"/>
                                                                            <w:left w:val="none" w:sz="0" w:space="0" w:color="auto"/>
                                                                            <w:bottom w:val="none" w:sz="0" w:space="0" w:color="auto"/>
                                                                            <w:right w:val="none" w:sz="0" w:space="0" w:color="auto"/>
                                                                          </w:divBdr>
                                                                          <w:divsChild>
                                                                            <w:div w:id="364602127">
                                                                              <w:marLeft w:val="0"/>
                                                                              <w:marRight w:val="0"/>
                                                                              <w:marTop w:val="0"/>
                                                                              <w:marBottom w:val="0"/>
                                                                              <w:divBdr>
                                                                                <w:top w:val="none" w:sz="0" w:space="0" w:color="auto"/>
                                                                                <w:left w:val="none" w:sz="0" w:space="0" w:color="auto"/>
                                                                                <w:bottom w:val="none" w:sz="0" w:space="0" w:color="auto"/>
                                                                                <w:right w:val="none" w:sz="0" w:space="0" w:color="auto"/>
                                                                              </w:divBdr>
                                                                              <w:divsChild>
                                                                                <w:div w:id="2145270906">
                                                                                  <w:marLeft w:val="0"/>
                                                                                  <w:marRight w:val="0"/>
                                                                                  <w:marTop w:val="0"/>
                                                                                  <w:marBottom w:val="0"/>
                                                                                  <w:divBdr>
                                                                                    <w:top w:val="none" w:sz="0" w:space="0" w:color="auto"/>
                                                                                    <w:left w:val="none" w:sz="0" w:space="0" w:color="auto"/>
                                                                                    <w:bottom w:val="none" w:sz="0" w:space="0" w:color="auto"/>
                                                                                    <w:right w:val="none" w:sz="0" w:space="0" w:color="auto"/>
                                                                                  </w:divBdr>
                                                                                </w:div>
                                                                                <w:div w:id="588806610">
                                                                                  <w:marLeft w:val="0"/>
                                                                                  <w:marRight w:val="0"/>
                                                                                  <w:marTop w:val="0"/>
                                                                                  <w:marBottom w:val="0"/>
                                                                                  <w:divBdr>
                                                                                    <w:top w:val="none" w:sz="0" w:space="0" w:color="auto"/>
                                                                                    <w:left w:val="none" w:sz="0" w:space="0" w:color="auto"/>
                                                                                    <w:bottom w:val="none" w:sz="0" w:space="0" w:color="auto"/>
                                                                                    <w:right w:val="none" w:sz="0" w:space="0" w:color="auto"/>
                                                                                  </w:divBdr>
                                                                                  <w:divsChild>
                                                                                    <w:div w:id="707874244">
                                                                                      <w:marLeft w:val="0"/>
                                                                                      <w:marRight w:val="0"/>
                                                                                      <w:marTop w:val="0"/>
                                                                                      <w:marBottom w:val="0"/>
                                                                                      <w:divBdr>
                                                                                        <w:top w:val="none" w:sz="0" w:space="0" w:color="auto"/>
                                                                                        <w:left w:val="none" w:sz="0" w:space="0" w:color="auto"/>
                                                                                        <w:bottom w:val="none" w:sz="0" w:space="0" w:color="auto"/>
                                                                                        <w:right w:val="none" w:sz="0" w:space="0" w:color="auto"/>
                                                                                      </w:divBdr>
                                                                                    </w:div>
                                                                                    <w:div w:id="1715957829">
                                                                                      <w:marLeft w:val="0"/>
                                                                                      <w:marRight w:val="0"/>
                                                                                      <w:marTop w:val="0"/>
                                                                                      <w:marBottom w:val="0"/>
                                                                                      <w:divBdr>
                                                                                        <w:top w:val="none" w:sz="0" w:space="0" w:color="auto"/>
                                                                                        <w:left w:val="none" w:sz="0" w:space="0" w:color="auto"/>
                                                                                        <w:bottom w:val="none" w:sz="0" w:space="0" w:color="auto"/>
                                                                                        <w:right w:val="none" w:sz="0" w:space="0" w:color="auto"/>
                                                                                      </w:divBdr>
                                                                                    </w:div>
                                                                                  </w:divsChild>
                                                                                </w:div>
                                                                                <w:div w:id="1514225238">
                                                                                  <w:marLeft w:val="0"/>
                                                                                  <w:marRight w:val="0"/>
                                                                                  <w:marTop w:val="0"/>
                                                                                  <w:marBottom w:val="0"/>
                                                                                  <w:divBdr>
                                                                                    <w:top w:val="none" w:sz="0" w:space="0" w:color="auto"/>
                                                                                    <w:left w:val="none" w:sz="0" w:space="0" w:color="auto"/>
                                                                                    <w:bottom w:val="none" w:sz="0" w:space="0" w:color="auto"/>
                                                                                    <w:right w:val="none" w:sz="0" w:space="0" w:color="auto"/>
                                                                                  </w:divBdr>
                                                                                  <w:divsChild>
                                                                                    <w:div w:id="421225984">
                                                                                      <w:marLeft w:val="0"/>
                                                                                      <w:marRight w:val="0"/>
                                                                                      <w:marTop w:val="0"/>
                                                                                      <w:marBottom w:val="0"/>
                                                                                      <w:divBdr>
                                                                                        <w:top w:val="none" w:sz="0" w:space="0" w:color="auto"/>
                                                                                        <w:left w:val="none" w:sz="0" w:space="0" w:color="auto"/>
                                                                                        <w:bottom w:val="none" w:sz="0" w:space="0" w:color="auto"/>
                                                                                        <w:right w:val="none" w:sz="0" w:space="0" w:color="auto"/>
                                                                                      </w:divBdr>
                                                                                    </w:div>
                                                                                    <w:div w:id="60542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en.wikipedia.org/wiki/Central_processing_unit" TargetMode="External"/><Relationship Id="rId26" Type="http://schemas.openxmlformats.org/officeDocument/2006/relationships/hyperlink" Target="https://en.wikipedia.org/wiki/Windows" TargetMode="External"/><Relationship Id="rId3" Type="http://schemas.openxmlformats.org/officeDocument/2006/relationships/styles" Target="styles.xml"/><Relationship Id="rId21" Type="http://schemas.openxmlformats.org/officeDocument/2006/relationships/hyperlink" Target="https://en.wikipedia.org/wiki/SYCL" TargetMode="Externa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chart" Target="charts/chart1.xml"/><Relationship Id="rId25" Type="http://schemas.openxmlformats.org/officeDocument/2006/relationships/hyperlink" Target="https://en.wikipedia.org/wiki/MacOS"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hyperlink" Target="https://en.wikipedia.org/wiki/CUDA" TargetMode="External"/><Relationship Id="rId29" Type="http://schemas.openxmlformats.org/officeDocument/2006/relationships/image" Target="media/image7.tif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hyperlink" Target="https://en.wikipedia.org/wiki/Linux" TargetMode="External"/><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en.wikipedia.org/wiki/TensorFlow" TargetMode="External"/><Relationship Id="rId28" Type="http://schemas.openxmlformats.org/officeDocument/2006/relationships/hyperlink" Target="https://en.wikipedia.org/wiki/IOS" TargetMode="External"/><Relationship Id="rId10" Type="http://schemas.openxmlformats.org/officeDocument/2006/relationships/comments" Target="comments.xml"/><Relationship Id="rId19" Type="http://schemas.openxmlformats.org/officeDocument/2006/relationships/hyperlink" Target="https://en.wikipedia.org/wiki/GPU"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hyperlink" Target="https://en.wikipedia.org/wiki/General-purpose_computing_on_graphics_processing_units" TargetMode="External"/><Relationship Id="rId27" Type="http://schemas.openxmlformats.org/officeDocument/2006/relationships/hyperlink" Target="https://en.wikipedia.org/wiki/Android_(operating_system)" TargetMode="External"/><Relationship Id="rId30" Type="http://schemas.openxmlformats.org/officeDocument/2006/relationships/image" Target="media/image8.tiff"/><Relationship Id="rId8" Type="http://schemas.openxmlformats.org/officeDocument/2006/relationships/image" Target="media/image1.jpeg"/></Relationships>
</file>

<file path=word/_rels/footnotes.xml.rels><?xml version="1.0" encoding="UTF-8" standalone="yes"?>
<Relationships xmlns="http://schemas.openxmlformats.org/package/2006/relationships"><Relationship Id="rId8" Type="http://schemas.openxmlformats.org/officeDocument/2006/relationships/hyperlink" Target="https://dl.acm.org/citation.cfm?id=3081345" TargetMode="External"/><Relationship Id="rId3" Type="http://schemas.openxmlformats.org/officeDocument/2006/relationships/hyperlink" Target="http://www.eventsafetyinstitute.nl/wp-content/uploads/2014/12/politie_en_%20evenementen_definitief_%20schoon_%20blu-2.pdf" TargetMode="External"/><Relationship Id="rId7" Type="http://schemas.openxmlformats.org/officeDocument/2006/relationships/hyperlink" Target="https://www.portokalidis.net/files/techu_mobisys17.pdf" TargetMode="External"/><Relationship Id="rId12" Type="http://schemas.openxmlformats.org/officeDocument/2006/relationships/hyperlink" Target="https://www.geonovum.nl/uploads/documents/6-Werken%20met%20Sensoren,%20gewoon%20doen.pdf" TargetMode="External"/><Relationship Id="rId2" Type="http://schemas.openxmlformats.org/officeDocument/2006/relationships/hyperlink" Target="http://turfschipper.nl/onzichtbareor.pdf" TargetMode="External"/><Relationship Id="rId1" Type="http://schemas.openxmlformats.org/officeDocument/2006/relationships/hyperlink" Target="http://www.smartbiz.nl/article/150586/big-data-en-het-festivalseizoen-hoe-meer-data-hoe-beter-het-festival/" TargetMode="External"/><Relationship Id="rId6" Type="http://schemas.openxmlformats.org/officeDocument/2006/relationships/hyperlink" Target="https://jisajournal.springeropen.com/articles/10.1186/s13174-015-0040-6" TargetMode="External"/><Relationship Id="rId11" Type="http://schemas.openxmlformats.org/officeDocument/2006/relationships/hyperlink" Target="https://cacm.acm.org/magazines/2014/4/173222-security-and-privacy-for-augmented-reality-systems/abstract" TargetMode="External"/><Relationship Id="rId5" Type="http://schemas.openxmlformats.org/officeDocument/2006/relationships/hyperlink" Target="https://www.researchgate.net/publication/287206488_A_Crowd_Monitoring_Framework_using_Emotion_Analysis_of_Social%20_Media_%20for_Emergency_" TargetMode="External"/><Relationship Id="rId10" Type="http://schemas.openxmlformats.org/officeDocument/2006/relationships/hyperlink" Target="http://delivery.acm.org/10.1145/2960000/2957302/p267-datcu.pdf?ip=131.155.239.210&amp;id=2957302&amp;acc=ACTIVE%20SERVICE&amp;key=0C390721DC3021FF%2EECCBF8AC29DF345E%2E4D4702B0C3E38B35%2E4D4702B0C3E38B35&amp;__acm__=1543921964_bb23871df4c780802595187b3e3efaf8" TargetMode="External"/><Relationship Id="rId4" Type="http://schemas.openxmlformats.org/officeDocument/2006/relationships/hyperlink" Target="https://dspace.lboro.ac.uk/dspace-jspui/bitstream/2134/13896/3/Understanding%20%20Generation%20Y%20%20and%20%20Their%20Use%20of%20Social%20Media_A%20Review%20and%20Research%20Agenda.pdf" TargetMode="External"/><Relationship Id="rId9" Type="http://schemas.openxmlformats.org/officeDocument/2006/relationships/hyperlink" Target="https://www.fbi.gov/file-repository/stats-services-publications-police-augmented-reality-technology-pdf/view"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wjheuvel/Desktop/stichting%20criminaliteits/heatmap.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500" b="1" i="0" u="none" strike="noStrike" kern="1200" cap="all" spc="100" normalizeH="0" baseline="0">
                <a:solidFill>
                  <a:sysClr val="windowText" lastClr="000000"/>
                </a:solidFill>
                <a:latin typeface="+mn-lt"/>
                <a:ea typeface="+mn-ea"/>
                <a:cs typeface="+mn-cs"/>
              </a:defRPr>
            </a:pPr>
            <a:r>
              <a:rPr lang="en-US"/>
              <a:t>Risk analysis scenarios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ysClr val="windowText" lastClr="000000"/>
              </a:solidFill>
              <a:latin typeface="+mn-lt"/>
              <a:ea typeface="+mn-ea"/>
              <a:cs typeface="+mn-cs"/>
            </a:defRPr>
          </a:pPr>
          <a:endParaRPr lang="it-IT"/>
        </a:p>
      </c:txPr>
    </c:title>
    <c:autoTitleDeleted val="0"/>
    <c:plotArea>
      <c:layout/>
      <c:scatterChart>
        <c:scatterStyle val="lineMarker"/>
        <c:varyColors val="0"/>
        <c:ser>
          <c:idx val="0"/>
          <c:order val="0"/>
          <c:tx>
            <c:v>Heat Map</c:v>
          </c:tx>
          <c:spPr>
            <a:ln w="25400" cap="rnd">
              <a:noFill/>
              <a:round/>
            </a:ln>
            <a:effectLst>
              <a:outerShdw dist="25400" dir="2700000" algn="tl" rotWithShape="0">
                <a:schemeClr val="accent2"/>
              </a:outerShdw>
            </a:effectLst>
          </c:spPr>
          <c:marker>
            <c:symbol val="circle"/>
            <c:size val="6"/>
            <c:spPr>
              <a:solidFill>
                <a:schemeClr val="accent2"/>
              </a:solidFill>
              <a:ln w="22225">
                <a:solidFill>
                  <a:schemeClr val="lt1"/>
                </a:solidFill>
                <a:round/>
              </a:ln>
              <a:effectLst/>
            </c:spPr>
          </c:marker>
          <c:dLbls>
            <c:dLbl>
              <c:idx val="0"/>
              <c:tx>
                <c:rich>
                  <a:bodyPr/>
                  <a:lstStyle/>
                  <a:p>
                    <a:fld id="{A5A49381-06E7-A341-8D57-72E6E7DD5E04}" type="CELLRANGE">
                      <a:rPr lang="en-US"/>
                      <a:pPr/>
                      <a:t>[CELLRANGE]</a:t>
                    </a:fld>
                    <a:endParaRPr lang="en-US"/>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3D51-DE43-8E4A-FD1642206CB5}"/>
                </c:ext>
              </c:extLst>
            </c:dLbl>
            <c:dLbl>
              <c:idx val="1"/>
              <c:tx>
                <c:rich>
                  <a:bodyPr/>
                  <a:lstStyle/>
                  <a:p>
                    <a:fld id="{55749176-2A2D-4C4C-856D-802263CC84D3}" type="CELLRANGE">
                      <a:rPr lang="en-US"/>
                      <a:pPr/>
                      <a:t>[CELLRANGE]</a:t>
                    </a:fld>
                    <a:endParaRPr lang="en-US"/>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3D51-DE43-8E4A-FD1642206CB5}"/>
                </c:ext>
              </c:extLst>
            </c:dLbl>
            <c:dLbl>
              <c:idx val="2"/>
              <c:tx>
                <c:rich>
                  <a:bodyPr/>
                  <a:lstStyle/>
                  <a:p>
                    <a:fld id="{3F4B3B61-E4A3-2947-9C4B-E0918C970A63}" type="CELLRANGE">
                      <a:rPr lang="en-US"/>
                      <a:pPr/>
                      <a:t>[CELLRANGE]</a:t>
                    </a:fld>
                    <a:endParaRPr lang="en-US"/>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3D51-DE43-8E4A-FD1642206CB5}"/>
                </c:ext>
              </c:extLst>
            </c:dLbl>
            <c:dLbl>
              <c:idx val="3"/>
              <c:tx>
                <c:rich>
                  <a:bodyPr/>
                  <a:lstStyle/>
                  <a:p>
                    <a:fld id="{BB75CE40-16C4-7E40-8446-6F44DD21DA29}" type="CELLRANGE">
                      <a:rPr lang="en-US"/>
                      <a:pPr/>
                      <a:t>[CELLRANGE]</a:t>
                    </a:fld>
                    <a:endParaRPr lang="en-US"/>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3D51-DE43-8E4A-FD1642206CB5}"/>
                </c:ext>
              </c:extLst>
            </c:dLbl>
            <c:dLbl>
              <c:idx val="4"/>
              <c:tx>
                <c:rich>
                  <a:bodyPr/>
                  <a:lstStyle/>
                  <a:p>
                    <a:endParaRPr lang="en-US"/>
                  </a:p>
                </c:rich>
              </c:tx>
              <c:dLblPos val="t"/>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D51-DE43-8E4A-FD1642206CB5}"/>
                </c:ext>
              </c:extLst>
            </c:dLbl>
            <c:dLbl>
              <c:idx val="5"/>
              <c:tx>
                <c:rich>
                  <a:bodyPr/>
                  <a:lstStyle/>
                  <a:p>
                    <a:endParaRPr lang="en-US"/>
                  </a:p>
                </c:rich>
              </c:tx>
              <c:dLblPos val="t"/>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D51-DE43-8E4A-FD1642206CB5}"/>
                </c:ext>
              </c:extLst>
            </c:dLbl>
            <c:dLbl>
              <c:idx val="6"/>
              <c:tx>
                <c:rich>
                  <a:bodyPr/>
                  <a:lstStyle/>
                  <a:p>
                    <a:endParaRPr lang="en-US"/>
                  </a:p>
                </c:rich>
              </c:tx>
              <c:dLblPos val="t"/>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D51-DE43-8E4A-FD1642206CB5}"/>
                </c:ext>
              </c:extLst>
            </c:dLbl>
            <c:dLbl>
              <c:idx val="7"/>
              <c:tx>
                <c:rich>
                  <a:bodyPr/>
                  <a:lstStyle/>
                  <a:p>
                    <a:endParaRPr lang="en-US"/>
                  </a:p>
                </c:rich>
              </c:tx>
              <c:dLblPos val="t"/>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D51-DE43-8E4A-FD1642206CB5}"/>
                </c:ext>
              </c:extLst>
            </c:dLbl>
            <c:dLbl>
              <c:idx val="8"/>
              <c:tx>
                <c:rich>
                  <a:bodyPr/>
                  <a:lstStyle/>
                  <a:p>
                    <a:endParaRPr lang="en-US"/>
                  </a:p>
                </c:rich>
              </c:tx>
              <c:dLblPos val="t"/>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3D51-DE43-8E4A-FD1642206CB5}"/>
                </c:ext>
              </c:extLst>
            </c:dLbl>
            <c:dLbl>
              <c:idx val="9"/>
              <c:tx>
                <c:rich>
                  <a:bodyPr/>
                  <a:lstStyle/>
                  <a:p>
                    <a:endParaRPr lang="en-US"/>
                  </a:p>
                </c:rich>
              </c:tx>
              <c:dLblPos val="t"/>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3D51-DE43-8E4A-FD1642206CB5}"/>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it-IT"/>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Percent!$B$2:$B$11</c:f>
              <c:numCache>
                <c:formatCode>0%</c:formatCode>
                <c:ptCount val="10"/>
                <c:pt idx="0">
                  <c:v>0.1</c:v>
                </c:pt>
                <c:pt idx="1">
                  <c:v>0.2</c:v>
                </c:pt>
                <c:pt idx="2">
                  <c:v>0.2</c:v>
                </c:pt>
                <c:pt idx="3">
                  <c:v>0.8</c:v>
                </c:pt>
              </c:numCache>
            </c:numRef>
          </c:xVal>
          <c:yVal>
            <c:numRef>
              <c:f>Percent!$C$2:$C$11</c:f>
              <c:numCache>
                <c:formatCode>0%</c:formatCode>
                <c:ptCount val="10"/>
                <c:pt idx="0">
                  <c:v>0.2</c:v>
                </c:pt>
                <c:pt idx="1">
                  <c:v>0.55000000000000004</c:v>
                </c:pt>
                <c:pt idx="2">
                  <c:v>0.75</c:v>
                </c:pt>
                <c:pt idx="3">
                  <c:v>0.9</c:v>
                </c:pt>
              </c:numCache>
            </c:numRef>
          </c:yVal>
          <c:smooth val="0"/>
          <c:extLst>
            <c:ext xmlns:c15="http://schemas.microsoft.com/office/drawing/2012/chart" uri="{02D57815-91ED-43cb-92C2-25804820EDAC}">
              <c15:datalabelsRange>
                <c15:f>Percent!$A$2:$A$11</c15:f>
                <c15:dlblRangeCache>
                  <c:ptCount val="10"/>
                  <c:pt idx="0">
                    <c:v>Scenario 1</c:v>
                  </c:pt>
                  <c:pt idx="1">
                    <c:v>Scenario 2</c:v>
                  </c:pt>
                  <c:pt idx="2">
                    <c:v>Scenario 3</c:v>
                  </c:pt>
                  <c:pt idx="3">
                    <c:v>Scenario 4</c:v>
                  </c:pt>
                </c15:dlblRangeCache>
              </c15:datalabelsRange>
            </c:ext>
            <c:ext xmlns:c16="http://schemas.microsoft.com/office/drawing/2014/chart" uri="{C3380CC4-5D6E-409C-BE32-E72D297353CC}">
              <c16:uniqueId val="{0000000A-3D51-DE43-8E4A-FD1642206CB5}"/>
            </c:ext>
          </c:extLst>
        </c:ser>
        <c:dLbls>
          <c:showLegendKey val="0"/>
          <c:showVal val="0"/>
          <c:showCatName val="0"/>
          <c:showSerName val="0"/>
          <c:showPercent val="0"/>
          <c:showBubbleSize val="0"/>
        </c:dLbls>
        <c:axId val="391141808"/>
        <c:axId val="309335472"/>
      </c:scatterChart>
      <c:valAx>
        <c:axId val="391141808"/>
        <c:scaling>
          <c:orientation val="minMax"/>
          <c:max val="1"/>
        </c:scaling>
        <c:delete val="0"/>
        <c:axPos val="b"/>
        <c:majorGridlines>
          <c:spPr>
            <a:ln w="9525" cap="flat" cmpd="sng" algn="ctr">
              <a:solidFill>
                <a:schemeClr val="lt1">
                  <a:alpha val="25000"/>
                </a:schemeClr>
              </a:solidFill>
              <a:round/>
            </a:ln>
            <a:effectLst/>
          </c:spPr>
        </c:majorGridlines>
        <c:minorGridlines>
          <c:spPr>
            <a:ln>
              <a:solidFill>
                <a:schemeClr val="lt1">
                  <a:alpha val="10000"/>
                </a:schemeClr>
              </a:solidFill>
            </a:ln>
            <a:effectLst/>
          </c:spPr>
        </c:minorGridlines>
        <c:title>
          <c:tx>
            <c:rich>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nl-BE"/>
                  <a:t>Likelihood</a:t>
                </a:r>
              </a:p>
            </c:rich>
          </c:tx>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it-IT"/>
            </a:p>
          </c:txPr>
        </c:title>
        <c:numFmt formatCode="0%" sourceLinked="0"/>
        <c:majorTickMark val="in"/>
        <c:minorTickMark val="in"/>
        <c:tickLblPos val="low"/>
        <c:spPr>
          <a:noFill/>
          <a:ln w="12700" cap="flat" cmpd="sng" algn="ctr">
            <a:solidFill>
              <a:schemeClr val="lt1">
                <a:alpha val="25000"/>
              </a:schemeClr>
            </a:solidFill>
            <a:round/>
          </a:ln>
          <a:effectLst/>
        </c:spPr>
        <c:txPr>
          <a:bodyPr rot="-60000000" spcFirstLastPara="1" vertOverflow="ellipsis" vert="horz" wrap="square" anchor="ctr" anchorCtr="1"/>
          <a:lstStyle/>
          <a:p>
            <a:pPr>
              <a:defRPr sz="900" b="0" i="0" u="none" strike="noStrike" kern="1200" spc="100" baseline="0">
                <a:solidFill>
                  <a:sysClr val="windowText" lastClr="000000"/>
                </a:solidFill>
                <a:latin typeface="+mn-lt"/>
                <a:ea typeface="+mn-ea"/>
                <a:cs typeface="+mn-cs"/>
              </a:defRPr>
            </a:pPr>
            <a:endParaRPr lang="it-IT"/>
          </a:p>
        </c:txPr>
        <c:crossAx val="309335472"/>
        <c:crosses val="autoZero"/>
        <c:crossBetween val="midCat"/>
        <c:majorUnit val="0.1"/>
        <c:minorUnit val="5.000000000000001E-2"/>
      </c:valAx>
      <c:valAx>
        <c:axId val="309335472"/>
        <c:scaling>
          <c:orientation val="minMax"/>
          <c:max val="1"/>
          <c:min val="0"/>
        </c:scaling>
        <c:delete val="0"/>
        <c:axPos val="l"/>
        <c:majorGridlines>
          <c:spPr>
            <a:ln w="9525" cap="flat" cmpd="sng" algn="ctr">
              <a:solidFill>
                <a:schemeClr val="lt1">
                  <a:alpha val="25000"/>
                </a:schemeClr>
              </a:solidFill>
              <a:round/>
            </a:ln>
            <a:effectLst/>
          </c:spPr>
        </c:majorGridlines>
        <c:title>
          <c:tx>
            <c:rich>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nl-BE"/>
                  <a:t>Significance</a:t>
                </a:r>
              </a:p>
            </c:rich>
          </c:tx>
          <c:overlay val="0"/>
          <c:spPr>
            <a:noFill/>
            <a:ln>
              <a:noFill/>
            </a:ln>
            <a:effectLst/>
          </c:spPr>
          <c:txPr>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it-IT"/>
            </a:p>
          </c:txPr>
        </c:title>
        <c:numFmt formatCode="0%" sourceLinked="0"/>
        <c:majorTickMark val="in"/>
        <c:minorTickMark val="out"/>
        <c:tickLblPos val="nextTo"/>
        <c:spPr>
          <a:noFill/>
          <a:ln>
            <a:solidFill>
              <a:schemeClr val="lt1"/>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it-IT"/>
          </a:p>
        </c:txPr>
        <c:crossAx val="391141808"/>
        <c:crosses val="autoZero"/>
        <c:crossBetween val="midCat"/>
        <c:majorUnit val="0.1"/>
        <c:minorUnit val="5.000000000000001E-2"/>
      </c:valAx>
      <c:spPr>
        <a:gradFill>
          <a:gsLst>
            <a:gs pos="33000">
              <a:srgbClr val="FFFF00"/>
            </a:gs>
            <a:gs pos="0">
              <a:srgbClr val="00B050"/>
            </a:gs>
            <a:gs pos="66000">
              <a:srgbClr val="FFC000"/>
            </a:gs>
            <a:gs pos="100000">
              <a:srgbClr val="FF0000"/>
            </a:gs>
          </a:gsLst>
          <a:lin ang="18900000" scaled="0"/>
        </a:gradFill>
        <a:ln>
          <a:solidFill>
            <a:schemeClr val="accent1">
              <a:alpha val="98000"/>
            </a:schemeClr>
          </a:solidFill>
        </a:ln>
        <a:effectLst/>
      </c:spPr>
    </c:plotArea>
    <c:plotVisOnly val="1"/>
    <c:dispBlanksAs val="gap"/>
    <c:showDLblsOverMax val="0"/>
  </c:chart>
  <c:spPr>
    <a:solidFill>
      <a:schemeClr val="bg1"/>
    </a:solidFill>
    <a:ln w="9525" cap="flat" cmpd="sng" algn="ctr">
      <a:solidFill>
        <a:schemeClr val="accent2"/>
      </a:solidFill>
      <a:round/>
    </a:ln>
    <a:effectLst/>
  </c:spPr>
  <c:txPr>
    <a:bodyPr/>
    <a:lstStyle/>
    <a:p>
      <a:pPr>
        <a:defRPr>
          <a:solidFill>
            <a:sysClr val="windowText" lastClr="000000"/>
          </a:solidFill>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247">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alpha val="25000"/>
          </a:schemeClr>
        </a:solidFill>
        <a:round/>
      </a:ln>
    </cs:spPr>
    <cs:defRPr sz="900" b="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28575" cap="rnd">
        <a:solidFill>
          <a:schemeClr val="lt1">
            <a:alpha val="50000"/>
          </a:schemeClr>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cap="flat" cmpd="sng" algn="ctr">
        <a:gradFill>
          <a:gsLst>
            <a:gs pos="79000">
              <a:schemeClr val="phClr"/>
            </a:gs>
            <a:gs pos="0">
              <a:schemeClr val="lt1">
                <a:alpha val="6000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JADS">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them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JADS.potx" id="{F4CF2CBC-E038-4487-97B8-CA791CF8EBA3}" vid="{59173A56-E2FF-4617-93AC-932D46E09D53}"/>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9B6627-5B7D-7049-8028-B419CFE43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Pages>
  <Words>2515</Words>
  <Characters>14339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Tilburg University</Company>
  <LinksUpToDate>false</LinksUpToDate>
  <CharactersWithSpaces>16821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Carlien Geelkerken</dc:creator>
  <cp:keywords/>
  <dc:description/>
  <cp:lastModifiedBy>Microsoft Office User</cp:lastModifiedBy>
  <cp:revision>2</cp:revision>
  <dcterms:created xsi:type="dcterms:W3CDTF">2019-03-07T08:56:00Z</dcterms:created>
  <dcterms:modified xsi:type="dcterms:W3CDTF">2019-03-07T08:56:00Z</dcterms:modified>
</cp:coreProperties>
</file>